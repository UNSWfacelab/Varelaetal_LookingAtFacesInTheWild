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64C798" w14:textId="38CDBB19" w:rsidR="00774959" w:rsidRPr="009D3AB3" w:rsidRDefault="009D3AB3" w:rsidP="009D3AB3">
      <w:pPr>
        <w:jc w:val="center"/>
        <w:rPr>
          <w:rFonts w:ascii="Arial" w:hAnsi="Arial" w:cs="Arial"/>
          <w:b/>
          <w:sz w:val="24"/>
          <w:szCs w:val="24"/>
          <w:lang w:val="en-US"/>
        </w:rPr>
      </w:pPr>
      <w:bookmarkStart w:id="0" w:name="_GoBack"/>
      <w:bookmarkEnd w:id="0"/>
      <w:r w:rsidRPr="009D3AB3">
        <w:rPr>
          <w:rFonts w:ascii="Arial" w:hAnsi="Arial" w:cs="Arial"/>
          <w:b/>
          <w:sz w:val="24"/>
          <w:szCs w:val="24"/>
          <w:lang w:val="en-US"/>
        </w:rPr>
        <w:t>SUPPLEMENTARY MATERIALS</w:t>
      </w:r>
    </w:p>
    <w:p w14:paraId="478F7EDB" w14:textId="74C2790F" w:rsidR="009D3AB3" w:rsidRPr="009D3AB3" w:rsidRDefault="009D3AB3" w:rsidP="009D3AB3">
      <w:pPr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9D3AB3">
        <w:rPr>
          <w:rFonts w:ascii="Arial" w:hAnsi="Arial" w:cs="Arial"/>
          <w:b/>
          <w:sz w:val="24"/>
          <w:szCs w:val="24"/>
          <w:lang w:val="en-US"/>
        </w:rPr>
        <w:t>Looking at faces in the wild</w:t>
      </w:r>
    </w:p>
    <w:p w14:paraId="63AB1854" w14:textId="51E1B5F8" w:rsidR="009D3AB3" w:rsidRPr="009D3AB3" w:rsidRDefault="009D3AB3" w:rsidP="009D3AB3">
      <w:pPr>
        <w:jc w:val="center"/>
        <w:rPr>
          <w:rFonts w:ascii="Arial" w:hAnsi="Arial" w:cs="Arial"/>
          <w:sz w:val="24"/>
          <w:szCs w:val="24"/>
          <w:vertAlign w:val="superscript"/>
          <w:lang w:val="en-US"/>
        </w:rPr>
      </w:pPr>
      <w:r w:rsidRPr="009D3AB3">
        <w:rPr>
          <w:rFonts w:ascii="Arial" w:hAnsi="Arial" w:cs="Arial"/>
          <w:sz w:val="24"/>
          <w:szCs w:val="24"/>
          <w:lang w:val="en-US"/>
        </w:rPr>
        <w:t xml:space="preserve">Victor PL </w:t>
      </w:r>
      <w:proofErr w:type="spellStart"/>
      <w:r w:rsidRPr="009D3AB3">
        <w:rPr>
          <w:rFonts w:ascii="Arial" w:hAnsi="Arial" w:cs="Arial"/>
          <w:sz w:val="24"/>
          <w:szCs w:val="24"/>
          <w:lang w:val="en-US"/>
        </w:rPr>
        <w:t>Varela</w:t>
      </w:r>
      <w:r w:rsidRPr="009D3AB3">
        <w:rPr>
          <w:rFonts w:ascii="Arial" w:hAnsi="Arial" w:cs="Arial"/>
          <w:sz w:val="24"/>
          <w:szCs w:val="24"/>
          <w:vertAlign w:val="superscript"/>
          <w:lang w:val="en-US"/>
        </w:rPr>
        <w:t>a</w:t>
      </w:r>
      <w:proofErr w:type="spellEnd"/>
      <w:r w:rsidRPr="009D3AB3">
        <w:rPr>
          <w:rFonts w:ascii="Arial" w:hAnsi="Arial" w:cs="Arial"/>
          <w:sz w:val="24"/>
          <w:szCs w:val="24"/>
          <w:lang w:val="en-US"/>
        </w:rPr>
        <w:t xml:space="preserve">, Alice </w:t>
      </w:r>
      <w:proofErr w:type="spellStart"/>
      <w:r w:rsidRPr="009D3AB3">
        <w:rPr>
          <w:rFonts w:ascii="Arial" w:hAnsi="Arial" w:cs="Arial"/>
          <w:sz w:val="24"/>
          <w:szCs w:val="24"/>
          <w:lang w:val="en-US"/>
        </w:rPr>
        <w:t>Towler</w:t>
      </w:r>
      <w:r w:rsidRPr="009D3AB3">
        <w:rPr>
          <w:rFonts w:ascii="Arial" w:hAnsi="Arial" w:cs="Arial"/>
          <w:sz w:val="24"/>
          <w:szCs w:val="24"/>
          <w:vertAlign w:val="superscript"/>
          <w:lang w:val="en-US"/>
        </w:rPr>
        <w:t>a</w:t>
      </w:r>
      <w:proofErr w:type="spellEnd"/>
      <w:r w:rsidRPr="009D3AB3">
        <w:rPr>
          <w:rFonts w:ascii="Arial" w:hAnsi="Arial" w:cs="Arial"/>
          <w:sz w:val="24"/>
          <w:szCs w:val="24"/>
          <w:lang w:val="en-US"/>
        </w:rPr>
        <w:t xml:space="preserve">, Richard </w:t>
      </w:r>
      <w:proofErr w:type="spellStart"/>
      <w:r w:rsidRPr="009D3AB3">
        <w:rPr>
          <w:rFonts w:ascii="Arial" w:hAnsi="Arial" w:cs="Arial"/>
          <w:sz w:val="24"/>
          <w:szCs w:val="24"/>
          <w:lang w:val="en-US"/>
        </w:rPr>
        <w:t>Kemp</w:t>
      </w:r>
      <w:r w:rsidRPr="009D3AB3">
        <w:rPr>
          <w:rFonts w:ascii="Arial" w:hAnsi="Arial" w:cs="Arial"/>
          <w:sz w:val="24"/>
          <w:szCs w:val="24"/>
          <w:vertAlign w:val="superscript"/>
          <w:lang w:val="en-US"/>
        </w:rPr>
        <w:t>a</w:t>
      </w:r>
      <w:proofErr w:type="spellEnd"/>
      <w:r w:rsidRPr="009D3AB3">
        <w:rPr>
          <w:rFonts w:ascii="Arial" w:hAnsi="Arial" w:cs="Arial"/>
          <w:sz w:val="24"/>
          <w:szCs w:val="24"/>
          <w:lang w:val="en-US"/>
        </w:rPr>
        <w:t xml:space="preserve">, David </w:t>
      </w:r>
      <w:proofErr w:type="spellStart"/>
      <w:r w:rsidRPr="009D3AB3">
        <w:rPr>
          <w:rFonts w:ascii="Arial" w:hAnsi="Arial" w:cs="Arial"/>
          <w:sz w:val="24"/>
          <w:szCs w:val="24"/>
          <w:lang w:val="en-US"/>
        </w:rPr>
        <w:t>White</w:t>
      </w:r>
      <w:r w:rsidRPr="009D3AB3">
        <w:rPr>
          <w:rFonts w:ascii="Arial" w:hAnsi="Arial" w:cs="Arial"/>
          <w:sz w:val="24"/>
          <w:szCs w:val="24"/>
          <w:vertAlign w:val="superscript"/>
          <w:lang w:val="en-US"/>
        </w:rPr>
        <w:t>a</w:t>
      </w:r>
      <w:proofErr w:type="spellEnd"/>
      <w:r>
        <w:rPr>
          <w:rFonts w:ascii="Arial" w:hAnsi="Arial" w:cs="Arial"/>
          <w:sz w:val="24"/>
          <w:szCs w:val="24"/>
          <w:vertAlign w:val="superscript"/>
          <w:lang w:val="en-US"/>
        </w:rPr>
        <w:t>*</w:t>
      </w:r>
    </w:p>
    <w:p w14:paraId="0359D58E" w14:textId="3423C349" w:rsidR="009D3AB3" w:rsidRDefault="009D3AB3" w:rsidP="009D3AB3">
      <w:pPr>
        <w:jc w:val="center"/>
        <w:rPr>
          <w:rFonts w:ascii="Arial" w:hAnsi="Arial" w:cs="Arial"/>
          <w:i/>
          <w:sz w:val="20"/>
          <w:lang w:val="en-US"/>
        </w:rPr>
      </w:pPr>
      <w:proofErr w:type="spellStart"/>
      <w:r w:rsidRPr="009D3AB3">
        <w:rPr>
          <w:rFonts w:ascii="Arial" w:hAnsi="Arial" w:cs="Arial"/>
          <w:i/>
          <w:sz w:val="20"/>
          <w:vertAlign w:val="superscript"/>
          <w:lang w:val="en-US"/>
        </w:rPr>
        <w:t>a</w:t>
      </w:r>
      <w:r w:rsidRPr="009D3AB3">
        <w:rPr>
          <w:rFonts w:ascii="Arial" w:hAnsi="Arial" w:cs="Arial"/>
          <w:i/>
          <w:sz w:val="20"/>
          <w:lang w:val="en-US"/>
        </w:rPr>
        <w:t>University</w:t>
      </w:r>
      <w:proofErr w:type="spellEnd"/>
      <w:r w:rsidRPr="009D3AB3">
        <w:rPr>
          <w:rFonts w:ascii="Arial" w:hAnsi="Arial" w:cs="Arial"/>
          <w:i/>
          <w:sz w:val="20"/>
          <w:lang w:val="en-US"/>
        </w:rPr>
        <w:t xml:space="preserve"> of New South Wales, Australia</w:t>
      </w:r>
    </w:p>
    <w:p w14:paraId="4F67BAFE" w14:textId="4CD27803" w:rsidR="009A3785" w:rsidRPr="009A4DE3" w:rsidRDefault="009D3AB3" w:rsidP="009A4DE3">
      <w:pPr>
        <w:jc w:val="center"/>
        <w:rPr>
          <w:rFonts w:ascii="Arial" w:hAnsi="Arial" w:cs="Arial"/>
          <w:sz w:val="20"/>
          <w:lang w:val="en-US"/>
        </w:rPr>
      </w:pPr>
      <w:r w:rsidRPr="009D3AB3">
        <w:rPr>
          <w:rFonts w:ascii="Arial" w:hAnsi="Arial" w:cs="Arial"/>
          <w:sz w:val="20"/>
          <w:lang w:val="en-US"/>
        </w:rPr>
        <w:t xml:space="preserve">Corresponding Author: Dr David White, </w:t>
      </w:r>
      <w:hyperlink r:id="rId7" w:history="1">
        <w:r w:rsidRPr="009D3AB3">
          <w:rPr>
            <w:rStyle w:val="Hyperlink"/>
            <w:rFonts w:ascii="Arial" w:hAnsi="Arial" w:cs="Arial"/>
            <w:sz w:val="20"/>
            <w:lang w:val="en-US"/>
          </w:rPr>
          <w:t>david.white@unsw.edu.au</w:t>
        </w:r>
      </w:hyperlink>
    </w:p>
    <w:p w14:paraId="3D900EF2" w14:textId="767F9BFD" w:rsidR="00E52001" w:rsidRDefault="009A3785">
      <w:pPr>
        <w:pStyle w:val="Heading1"/>
        <w:rPr>
          <w:lang w:val="en-US"/>
        </w:rPr>
        <w:pPrChange w:id="1" w:author="Victor Varela" w:date="2022-03-22T11:25:00Z">
          <w:pPr/>
        </w:pPrChange>
      </w:pPr>
      <w:r w:rsidRPr="009A3785">
        <w:rPr>
          <w:lang w:val="en-US"/>
        </w:rPr>
        <w:t xml:space="preserve">Individual </w:t>
      </w:r>
      <w:proofErr w:type="spellStart"/>
      <w:r>
        <w:rPr>
          <w:lang w:val="en-US"/>
        </w:rPr>
        <w:t>visualisation</w:t>
      </w:r>
      <w:proofErr w:type="spellEnd"/>
      <w:r w:rsidRPr="009A3785">
        <w:rPr>
          <w:lang w:val="en-US"/>
        </w:rPr>
        <w:t xml:space="preserve"> of participants</w:t>
      </w:r>
      <w:r w:rsidR="005B0E66">
        <w:rPr>
          <w:lang w:val="en-US"/>
        </w:rPr>
        <w:t>'</w:t>
      </w:r>
      <w:r>
        <w:rPr>
          <w:lang w:val="en-US"/>
        </w:rPr>
        <w:t xml:space="preserve"> body maps during the navigation task</w:t>
      </w:r>
    </w:p>
    <w:p w14:paraId="20F66295" w14:textId="192599F5" w:rsidR="007D384E" w:rsidRDefault="00196028" w:rsidP="009D3AB3">
      <w:pPr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 xml:space="preserve">We observed high variability in the strategies engaged by participants when looking at people when navigating in the wild. </w:t>
      </w:r>
      <w:r w:rsidR="00E52001">
        <w:rPr>
          <w:rFonts w:ascii="Arial" w:hAnsi="Arial" w:cs="Arial"/>
          <w:sz w:val="20"/>
          <w:lang w:val="en-US"/>
        </w:rPr>
        <w:t xml:space="preserve">Figure S1 shows </w:t>
      </w:r>
      <w:del w:id="2" w:author="Victor Perrone De Lima Varela" w:date="2022-03-22T11:28:00Z">
        <w:r w:rsidR="007D384E" w:rsidDel="00414516">
          <w:rPr>
            <w:rFonts w:ascii="Arial" w:hAnsi="Arial" w:cs="Arial"/>
            <w:sz w:val="20"/>
            <w:lang w:val="en-US"/>
          </w:rPr>
          <w:delText>proportion of fixations registered to each landmark separately for each individual</w:delText>
        </w:r>
      </w:del>
      <w:ins w:id="3" w:author="Victor Perrone De Lima Varela" w:date="2022-03-22T11:28:00Z">
        <w:r w:rsidR="00414516">
          <w:rPr>
            <w:rFonts w:ascii="Arial" w:hAnsi="Arial" w:cs="Arial"/>
            <w:sz w:val="20"/>
            <w:lang w:val="en-US"/>
          </w:rPr>
          <w:t>the proportion of fixations registered to each landmark separately for each</w:t>
        </w:r>
      </w:ins>
      <w:r w:rsidR="007D384E">
        <w:rPr>
          <w:rFonts w:ascii="Arial" w:hAnsi="Arial" w:cs="Arial"/>
          <w:sz w:val="20"/>
          <w:lang w:val="en-US"/>
        </w:rPr>
        <w:t xml:space="preserve"> participant in the navigation task</w:t>
      </w:r>
      <w:r>
        <w:rPr>
          <w:rFonts w:ascii="Arial" w:hAnsi="Arial" w:cs="Arial"/>
          <w:sz w:val="20"/>
          <w:lang w:val="en-US"/>
        </w:rPr>
        <w:t xml:space="preserve">. </w:t>
      </w:r>
    </w:p>
    <w:p w14:paraId="4B17B73D" w14:textId="77777777" w:rsidR="00DB20B6" w:rsidRDefault="00DB20B6" w:rsidP="00005CD1">
      <w:pPr>
        <w:rPr>
          <w:rFonts w:ascii="Arial" w:hAnsi="Arial" w:cs="Arial"/>
          <w:b/>
          <w:sz w:val="20"/>
          <w:lang w:val="en-US"/>
        </w:rPr>
      </w:pPr>
    </w:p>
    <w:p w14:paraId="34725DF4" w14:textId="6A037A20" w:rsidR="00DB20B6" w:rsidRDefault="00005CD1" w:rsidP="00E52001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drawing>
          <wp:inline distT="0" distB="0" distL="0" distR="0" wp14:anchorId="7A395CE2" wp14:editId="7617621C">
            <wp:extent cx="6810444" cy="45401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42"/>
                    <a:stretch/>
                  </pic:blipFill>
                  <pic:spPr bwMode="auto">
                    <a:xfrm>
                      <a:off x="0" y="0"/>
                      <a:ext cx="6816529" cy="454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0341A" w14:textId="77777777" w:rsidR="00DB20B6" w:rsidRDefault="00DB20B6" w:rsidP="00E52001">
      <w:pPr>
        <w:jc w:val="center"/>
        <w:rPr>
          <w:rFonts w:ascii="Arial" w:hAnsi="Arial" w:cs="Arial"/>
          <w:b/>
          <w:sz w:val="20"/>
          <w:lang w:val="en-US"/>
        </w:rPr>
      </w:pPr>
    </w:p>
    <w:p w14:paraId="210149F1" w14:textId="77777777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</w:p>
    <w:p w14:paraId="13F85FB1" w14:textId="77777777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</w:p>
    <w:p w14:paraId="3C2200A2" w14:textId="77777777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</w:p>
    <w:p w14:paraId="49330DB3" w14:textId="6F9D24DE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lastRenderedPageBreak/>
        <w:drawing>
          <wp:inline distT="0" distB="0" distL="0" distR="0" wp14:anchorId="6ED9ECFD" wp14:editId="6D9134AB">
            <wp:extent cx="6236214" cy="4263656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61" b="51078"/>
                    <a:stretch/>
                  </pic:blipFill>
                  <pic:spPr bwMode="auto">
                    <a:xfrm>
                      <a:off x="0" y="0"/>
                      <a:ext cx="6236214" cy="426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F5917" w14:textId="4BC9367C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noProof/>
          <w:lang w:eastAsia="en-AU"/>
        </w:rPr>
        <w:drawing>
          <wp:inline distT="0" distB="0" distL="0" distR="0" wp14:anchorId="49616094" wp14:editId="5B27F779">
            <wp:extent cx="6221824" cy="4401879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39" b="25959"/>
                    <a:stretch/>
                  </pic:blipFill>
                  <pic:spPr bwMode="auto">
                    <a:xfrm>
                      <a:off x="0" y="0"/>
                      <a:ext cx="6230347" cy="440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8FCA9" w14:textId="478053B4" w:rsidR="00005CD1" w:rsidRDefault="00005CD1" w:rsidP="00DB20B6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lastRenderedPageBreak/>
        <w:drawing>
          <wp:inline distT="0" distB="0" distL="0" distR="0" wp14:anchorId="2A51657F" wp14:editId="7C33D766">
            <wp:extent cx="6160600" cy="42955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" t="74761" r="-680" b="599"/>
                    <a:stretch/>
                  </pic:blipFill>
                  <pic:spPr bwMode="auto">
                    <a:xfrm>
                      <a:off x="0" y="0"/>
                      <a:ext cx="6169319" cy="430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F161D" w14:textId="77DFE47E" w:rsidR="00E52001" w:rsidRDefault="00E52001" w:rsidP="00DB20B6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b/>
          <w:sz w:val="20"/>
          <w:lang w:val="en-US"/>
        </w:rPr>
        <w:t>Figure S1. Individual participant data during navigation task.</w:t>
      </w:r>
      <w:r w:rsidR="0066432A">
        <w:rPr>
          <w:rFonts w:ascii="Arial" w:hAnsi="Arial" w:cs="Arial"/>
          <w:sz w:val="20"/>
          <w:lang w:val="en-US"/>
        </w:rPr>
        <w:t xml:space="preserve"> </w:t>
      </w:r>
      <w:ins w:id="4" w:author="Richard Kemp" w:date="2022-03-22T01:18:00Z">
        <w:r w:rsidR="00BA2D03">
          <w:rPr>
            <w:rFonts w:ascii="Arial" w:hAnsi="Arial" w:cs="Arial"/>
            <w:sz w:val="20"/>
            <w:lang w:val="en-US"/>
          </w:rPr>
          <w:t>For e</w:t>
        </w:r>
        <w:del w:id="5" w:author="Victor Perrone De Lima Varela" w:date="2022-03-22T11:28:00Z">
          <w:r w:rsidR="00BA2D03" w:rsidDel="00414516">
            <w:rPr>
              <w:rFonts w:ascii="Arial" w:hAnsi="Arial" w:cs="Arial"/>
              <w:sz w:val="20"/>
              <w:lang w:val="en-US"/>
            </w:rPr>
            <w:delText>x</w:delText>
          </w:r>
        </w:del>
        <w:r w:rsidR="00BA2D03">
          <w:rPr>
            <w:rFonts w:ascii="Arial" w:hAnsi="Arial" w:cs="Arial"/>
            <w:sz w:val="20"/>
            <w:lang w:val="en-US"/>
          </w:rPr>
          <w:t>ach parti</w:t>
        </w:r>
        <w:del w:id="6" w:author="Victor Perrone De Lima Varela" w:date="2022-03-22T11:28:00Z">
          <w:r w:rsidR="00BA2D03" w:rsidDel="00414516">
            <w:rPr>
              <w:rFonts w:ascii="Arial" w:hAnsi="Arial" w:cs="Arial"/>
              <w:sz w:val="20"/>
              <w:lang w:val="en-US"/>
            </w:rPr>
            <w:delText>pc</w:delText>
          </w:r>
        </w:del>
      </w:ins>
      <w:ins w:id="7" w:author="Victor Perrone De Lima Varela" w:date="2022-03-22T11:28:00Z">
        <w:r w:rsidR="00414516">
          <w:rPr>
            <w:rFonts w:ascii="Arial" w:hAnsi="Arial" w:cs="Arial"/>
            <w:sz w:val="20"/>
            <w:lang w:val="en-US"/>
          </w:rPr>
          <w:t>cip</w:t>
        </w:r>
      </w:ins>
      <w:ins w:id="8" w:author="Richard Kemp" w:date="2022-03-22T01:18:00Z">
        <w:r w:rsidR="00BA2D03">
          <w:rPr>
            <w:rFonts w:ascii="Arial" w:hAnsi="Arial" w:cs="Arial"/>
            <w:sz w:val="20"/>
            <w:lang w:val="en-US"/>
          </w:rPr>
          <w:t>ant</w:t>
        </w:r>
      </w:ins>
      <w:ins w:id="9" w:author="Victor Perrone De Lima Varela" w:date="2022-03-22T11:28:00Z">
        <w:r w:rsidR="00414516">
          <w:rPr>
            <w:rFonts w:ascii="Arial" w:hAnsi="Arial" w:cs="Arial"/>
            <w:sz w:val="20"/>
            <w:lang w:val="en-US"/>
          </w:rPr>
          <w:t>,</w:t>
        </w:r>
      </w:ins>
      <w:ins w:id="10" w:author="Richard Kemp" w:date="2022-03-22T01:18:00Z">
        <w:r w:rsidR="00BA2D03">
          <w:rPr>
            <w:rFonts w:ascii="Arial" w:hAnsi="Arial" w:cs="Arial"/>
            <w:sz w:val="20"/>
            <w:lang w:val="en-US"/>
          </w:rPr>
          <w:t xml:space="preserve"> we show </w:t>
        </w:r>
      </w:ins>
      <w:ins w:id="11" w:author="Richard Kemp" w:date="2022-03-22T01:19:00Z">
        <w:r w:rsidR="00BA2D03">
          <w:rPr>
            <w:rFonts w:ascii="Arial" w:hAnsi="Arial" w:cs="Arial"/>
            <w:sz w:val="20"/>
            <w:lang w:val="en-US"/>
          </w:rPr>
          <w:t xml:space="preserve">fixations on </w:t>
        </w:r>
      </w:ins>
      <w:del w:id="12" w:author="Richard Kemp" w:date="2022-03-22T01:19:00Z">
        <w:r w:rsidR="0066432A" w:rsidDel="00BA2D03">
          <w:rPr>
            <w:rFonts w:ascii="Arial" w:hAnsi="Arial" w:cs="Arial"/>
            <w:sz w:val="20"/>
            <w:lang w:val="en-US"/>
          </w:rPr>
          <w:delText xml:space="preserve">We show </w:delText>
        </w:r>
      </w:del>
      <w:r w:rsidR="0066432A">
        <w:rPr>
          <w:rFonts w:ascii="Arial" w:hAnsi="Arial" w:cs="Arial"/>
          <w:sz w:val="20"/>
          <w:lang w:val="en-US"/>
        </w:rPr>
        <w:t xml:space="preserve">25 </w:t>
      </w:r>
      <w:proofErr w:type="spellStart"/>
      <w:r w:rsidR="0066432A">
        <w:rPr>
          <w:rFonts w:ascii="Arial" w:hAnsi="Arial" w:cs="Arial"/>
          <w:sz w:val="20"/>
          <w:lang w:val="en-US"/>
        </w:rPr>
        <w:t>dROI</w:t>
      </w:r>
      <w:proofErr w:type="spellEnd"/>
      <w:r w:rsidR="0066432A">
        <w:rPr>
          <w:rFonts w:ascii="Arial" w:hAnsi="Arial" w:cs="Arial"/>
          <w:sz w:val="20"/>
          <w:lang w:val="en-US"/>
        </w:rPr>
        <w:t xml:space="preserve"> </w:t>
      </w:r>
      <w:ins w:id="13" w:author="Richard Kemp" w:date="2022-03-22T01:19:00Z">
        <w:r w:rsidR="00BA2D03">
          <w:rPr>
            <w:rFonts w:ascii="Arial" w:hAnsi="Arial" w:cs="Arial"/>
            <w:sz w:val="20"/>
            <w:lang w:val="en-US"/>
          </w:rPr>
          <w:t xml:space="preserve">when </w:t>
        </w:r>
      </w:ins>
      <w:del w:id="14" w:author="Richard Kemp" w:date="2022-03-22T01:19:00Z">
        <w:r w:rsidR="0066432A" w:rsidDel="00BA2D03">
          <w:rPr>
            <w:rFonts w:ascii="Arial" w:hAnsi="Arial" w:cs="Arial"/>
            <w:sz w:val="20"/>
            <w:lang w:val="en-US"/>
          </w:rPr>
          <w:delText xml:space="preserve">participants attended when </w:delText>
        </w:r>
      </w:del>
      <w:r w:rsidR="0066432A">
        <w:rPr>
          <w:rFonts w:ascii="Arial" w:hAnsi="Arial" w:cs="Arial"/>
          <w:sz w:val="20"/>
          <w:lang w:val="en-US"/>
        </w:rPr>
        <w:t xml:space="preserve">viewing people during the navigation task. </w:t>
      </w:r>
      <w:ins w:id="15" w:author="Richard Kemp" w:date="2022-03-22T01:19:00Z">
        <w:r w:rsidR="00BA2D03">
          <w:rPr>
            <w:rFonts w:ascii="Arial" w:hAnsi="Arial" w:cs="Arial"/>
            <w:sz w:val="20"/>
            <w:lang w:val="en-US"/>
          </w:rPr>
          <w:t>Face fixations are marked in red and body fixati</w:t>
        </w:r>
        <w:del w:id="16" w:author="Victor Perrone De Lima Varela" w:date="2022-03-22T11:28:00Z">
          <w:r w:rsidR="00BA2D03" w:rsidDel="00414516">
            <w:rPr>
              <w:rFonts w:ascii="Arial" w:hAnsi="Arial" w:cs="Arial"/>
              <w:sz w:val="20"/>
              <w:lang w:val="en-US"/>
            </w:rPr>
            <w:delText>no</w:delText>
          </w:r>
        </w:del>
      </w:ins>
      <w:ins w:id="17" w:author="Victor Perrone De Lima Varela" w:date="2022-03-22T11:28:00Z">
        <w:r w:rsidR="00414516">
          <w:rPr>
            <w:rFonts w:ascii="Arial" w:hAnsi="Arial" w:cs="Arial"/>
            <w:sz w:val="20"/>
            <w:lang w:val="en-US"/>
          </w:rPr>
          <w:t>on</w:t>
        </w:r>
      </w:ins>
      <w:ins w:id="18" w:author="Richard Kemp" w:date="2022-03-22T01:19:00Z">
        <w:r w:rsidR="00BA2D03">
          <w:rPr>
            <w:rFonts w:ascii="Arial" w:hAnsi="Arial" w:cs="Arial"/>
            <w:sz w:val="20"/>
            <w:lang w:val="en-US"/>
          </w:rPr>
          <w:t xml:space="preserve">s in </w:t>
        </w:r>
      </w:ins>
      <w:ins w:id="19" w:author="Richard Kemp" w:date="2022-03-22T01:20:00Z">
        <w:r w:rsidR="00BA2D03">
          <w:rPr>
            <w:rFonts w:ascii="Arial" w:hAnsi="Arial" w:cs="Arial"/>
            <w:sz w:val="20"/>
            <w:lang w:val="en-US"/>
          </w:rPr>
          <w:t>blue</w:t>
        </w:r>
        <w:del w:id="20" w:author="Victor Perrone De Lima Varela" w:date="2022-03-22T11:29:00Z">
          <w:r w:rsidR="00BA2D03" w:rsidDel="00414516">
            <w:rPr>
              <w:rFonts w:ascii="Arial" w:hAnsi="Arial" w:cs="Arial"/>
              <w:sz w:val="20"/>
              <w:lang w:val="en-US"/>
            </w:rPr>
            <w:delText>.</w:delText>
          </w:r>
        </w:del>
      </w:ins>
      <w:del w:id="21" w:author="Richard Kemp" w:date="2022-03-22T01:20:00Z">
        <w:r w:rsidR="0066432A" w:rsidDel="00BA2D03">
          <w:rPr>
            <w:rFonts w:ascii="Arial" w:hAnsi="Arial" w:cs="Arial"/>
            <w:sz w:val="20"/>
            <w:lang w:val="en-US"/>
          </w:rPr>
          <w:delText>We show faces (red) and bodies (blue) in different colours for this visualisation</w:delText>
        </w:r>
      </w:del>
      <w:r w:rsidR="0066432A">
        <w:rPr>
          <w:rFonts w:ascii="Arial" w:hAnsi="Arial" w:cs="Arial"/>
          <w:sz w:val="20"/>
          <w:lang w:val="en-US"/>
        </w:rPr>
        <w:t xml:space="preserve">. </w:t>
      </w:r>
      <w:ins w:id="22" w:author="Richard Kemp" w:date="2022-03-22T01:20:00Z">
        <w:r w:rsidR="00BA2D03">
          <w:rPr>
            <w:rFonts w:ascii="Arial" w:hAnsi="Arial" w:cs="Arial"/>
            <w:sz w:val="20"/>
            <w:lang w:val="en-US"/>
          </w:rPr>
          <w:t xml:space="preserve">The </w:t>
        </w:r>
        <w:del w:id="23" w:author="Victor Perrone De Lima Varela" w:date="2022-03-22T11:29:00Z">
          <w:r w:rsidR="00BA2D03" w:rsidDel="00414516">
            <w:rPr>
              <w:rFonts w:ascii="Arial" w:hAnsi="Arial" w:cs="Arial"/>
              <w:sz w:val="20"/>
              <w:lang w:val="en-US"/>
            </w:rPr>
            <w:delText>size of the circl</w:delText>
          </w:r>
        </w:del>
      </w:ins>
      <w:ins w:id="24" w:author="Victor Perrone De Lima Varela" w:date="2022-03-22T11:29:00Z">
        <w:r w:rsidR="00414516">
          <w:rPr>
            <w:rFonts w:ascii="Arial" w:hAnsi="Arial" w:cs="Arial"/>
            <w:sz w:val="20"/>
            <w:lang w:val="en-US"/>
          </w:rPr>
          <w:t>circle siz</w:t>
        </w:r>
      </w:ins>
      <w:ins w:id="25" w:author="Richard Kemp" w:date="2022-03-22T01:20:00Z">
        <w:r w:rsidR="00BA2D03">
          <w:rPr>
            <w:rFonts w:ascii="Arial" w:hAnsi="Arial" w:cs="Arial"/>
            <w:sz w:val="20"/>
            <w:lang w:val="en-US"/>
          </w:rPr>
          <w:t xml:space="preserve">e for each </w:t>
        </w:r>
      </w:ins>
      <w:del w:id="26" w:author="Richard Kemp" w:date="2022-03-22T01:20:00Z">
        <w:r w:rsidR="0066432A" w:rsidDel="00BA2D03">
          <w:rPr>
            <w:rFonts w:ascii="Arial" w:hAnsi="Arial" w:cs="Arial"/>
            <w:sz w:val="20"/>
            <w:lang w:val="en-US"/>
          </w:rPr>
          <w:delText xml:space="preserve">Also, we control the size of each </w:delText>
        </w:r>
      </w:del>
      <w:proofErr w:type="spellStart"/>
      <w:r w:rsidR="0066432A">
        <w:rPr>
          <w:rFonts w:ascii="Arial" w:hAnsi="Arial" w:cs="Arial"/>
          <w:sz w:val="20"/>
          <w:lang w:val="en-US"/>
        </w:rPr>
        <w:t>dROI</w:t>
      </w:r>
      <w:proofErr w:type="spellEnd"/>
      <w:r w:rsidR="0066432A">
        <w:rPr>
          <w:rFonts w:ascii="Arial" w:hAnsi="Arial" w:cs="Arial"/>
          <w:sz w:val="20"/>
          <w:lang w:val="en-US"/>
        </w:rPr>
        <w:t xml:space="preserve"> </w:t>
      </w:r>
      <w:ins w:id="27" w:author="Richard Kemp" w:date="2022-03-22T01:20:00Z">
        <w:r w:rsidR="00BA2D03">
          <w:rPr>
            <w:rFonts w:ascii="Arial" w:hAnsi="Arial" w:cs="Arial"/>
            <w:sz w:val="20"/>
            <w:lang w:val="en-US"/>
          </w:rPr>
          <w:t xml:space="preserve">indicates the </w:t>
        </w:r>
      </w:ins>
      <w:del w:id="28" w:author="Richard Kemp" w:date="2022-03-22T01:20:00Z">
        <w:r w:rsidR="0066432A" w:rsidDel="00BA2D03">
          <w:rPr>
            <w:rFonts w:ascii="Arial" w:hAnsi="Arial" w:cs="Arial"/>
            <w:sz w:val="20"/>
            <w:lang w:val="en-US"/>
          </w:rPr>
          <w:delText xml:space="preserve">based on the </w:delText>
        </w:r>
      </w:del>
      <w:r w:rsidR="0066432A">
        <w:rPr>
          <w:rFonts w:ascii="Arial" w:hAnsi="Arial" w:cs="Arial"/>
          <w:sz w:val="20"/>
          <w:lang w:val="en-US"/>
        </w:rPr>
        <w:t xml:space="preserve">number of fixations participants </w:t>
      </w:r>
      <w:ins w:id="29" w:author="Richard Kemp" w:date="2022-03-22T01:20:00Z">
        <w:r w:rsidR="00BA2D03">
          <w:rPr>
            <w:rFonts w:ascii="Arial" w:hAnsi="Arial" w:cs="Arial"/>
            <w:sz w:val="20"/>
            <w:lang w:val="en-US"/>
          </w:rPr>
          <w:t xml:space="preserve">made to that location. </w:t>
        </w:r>
      </w:ins>
      <w:del w:id="30" w:author="Richard Kemp" w:date="2022-03-22T01:20:00Z">
        <w:r w:rsidR="0066432A" w:rsidDel="00BA2D03">
          <w:rPr>
            <w:rFonts w:ascii="Arial" w:hAnsi="Arial" w:cs="Arial"/>
            <w:sz w:val="20"/>
            <w:lang w:val="en-US"/>
          </w:rPr>
          <w:delText>attended to it.</w:delText>
        </w:r>
      </w:del>
    </w:p>
    <w:p w14:paraId="2BED1ECE" w14:textId="77777777" w:rsidR="00B34380" w:rsidRDefault="00B34380" w:rsidP="009A4DE3">
      <w:pPr>
        <w:rPr>
          <w:rFonts w:ascii="Arial" w:hAnsi="Arial" w:cs="Arial"/>
          <w:sz w:val="20"/>
          <w:lang w:val="en-US"/>
        </w:rPr>
      </w:pPr>
    </w:p>
    <w:p w14:paraId="656EC73C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174AE8B9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2B2F6A22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152A6537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5500C12A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14B9DDB2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3283B292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4C8CE7B3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56F59527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7AA0682B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1F12B88B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705C2078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2B55EAD7" w14:textId="77777777" w:rsidR="00B34380" w:rsidRDefault="00B34380" w:rsidP="009A4DE3">
      <w:pPr>
        <w:rPr>
          <w:rFonts w:ascii="Arial" w:hAnsi="Arial" w:cs="Arial"/>
          <w:b/>
          <w:sz w:val="20"/>
          <w:lang w:val="en-US"/>
        </w:rPr>
      </w:pPr>
    </w:p>
    <w:p w14:paraId="294FAE3A" w14:textId="13A2994A" w:rsidR="007D384E" w:rsidRPr="00D75904" w:rsidRDefault="007D384E">
      <w:pPr>
        <w:pStyle w:val="Heading1"/>
        <w:pPrChange w:id="31" w:author="Victor Varela" w:date="2022-03-22T11:25:00Z">
          <w:pPr/>
        </w:pPrChange>
      </w:pPr>
      <w:r w:rsidRPr="00D75904">
        <w:lastRenderedPageBreak/>
        <w:t xml:space="preserve">Extended </w:t>
      </w:r>
      <w:r w:rsidR="0040342A">
        <w:t xml:space="preserve">ANOVA </w:t>
      </w:r>
      <w:r w:rsidRPr="00D75904">
        <w:t xml:space="preserve">analysis for </w:t>
      </w:r>
      <w:del w:id="32" w:author="Victor Perrone De Lima Varela" w:date="2022-03-22T11:28:00Z">
        <w:r w:rsidRPr="00D75904" w:rsidDel="00414516">
          <w:delText>‘</w:delText>
        </w:r>
      </w:del>
      <w:ins w:id="33" w:author="Victor Perrone De Lima Varela" w:date="2022-03-22T11:28:00Z">
        <w:r w:rsidR="00414516">
          <w:t>'</w:t>
        </w:r>
      </w:ins>
      <w:r w:rsidRPr="00D75904">
        <w:t xml:space="preserve">Faces of </w:t>
      </w:r>
      <w:proofErr w:type="spellStart"/>
      <w:r w:rsidRPr="00D75904">
        <w:t>passersby</w:t>
      </w:r>
      <w:proofErr w:type="spellEnd"/>
      <w:r w:rsidRPr="00D75904">
        <w:t xml:space="preserve"> do not capture attention in live natural </w:t>
      </w:r>
      <w:del w:id="34" w:author="Victor Perrone De Lima Varela" w:date="2022-03-22T11:28:00Z">
        <w:r w:rsidRPr="00D75904" w:rsidDel="00414516">
          <w:delText>settings’</w:delText>
        </w:r>
      </w:del>
      <w:ins w:id="35" w:author="Victor Perrone De Lima Varela" w:date="2022-03-22T11:28:00Z">
        <w:r w:rsidR="00414516" w:rsidRPr="00D75904">
          <w:t>settings</w:t>
        </w:r>
        <w:r w:rsidR="00414516">
          <w:t>'</w:t>
        </w:r>
      </w:ins>
    </w:p>
    <w:p w14:paraId="64DDA59E" w14:textId="68B8B186" w:rsidR="0040342A" w:rsidRDefault="0033677B" w:rsidP="009A4DE3">
      <w:pPr>
        <w:rPr>
          <w:rFonts w:ascii="Arial" w:hAnsi="Arial" w:cs="Arial"/>
          <w:sz w:val="24"/>
          <w:szCs w:val="24"/>
        </w:rPr>
      </w:pPr>
      <w:r w:rsidRPr="00D75904">
        <w:rPr>
          <w:rFonts w:ascii="Arial" w:hAnsi="Arial" w:cs="Arial"/>
          <w:sz w:val="24"/>
          <w:szCs w:val="24"/>
          <w:lang w:val="en-US"/>
        </w:rPr>
        <w:t xml:space="preserve">The main manuscript </w:t>
      </w:r>
      <w:r w:rsidR="007D384E">
        <w:rPr>
          <w:rFonts w:ascii="Arial" w:hAnsi="Arial" w:cs="Arial"/>
          <w:sz w:val="24"/>
          <w:szCs w:val="24"/>
          <w:lang w:val="en-US"/>
        </w:rPr>
        <w:t xml:space="preserve">reports </w:t>
      </w:r>
      <w:r w:rsidR="0040342A">
        <w:rPr>
          <w:rFonts w:ascii="Arial" w:hAnsi="Arial" w:cs="Arial"/>
          <w:sz w:val="24"/>
          <w:szCs w:val="24"/>
          <w:lang w:val="en-US"/>
        </w:rPr>
        <w:t xml:space="preserve">that </w:t>
      </w:r>
      <w:r w:rsidR="0040342A" w:rsidRPr="0040342A">
        <w:rPr>
          <w:rFonts w:ascii="Arial" w:hAnsi="Arial" w:cs="Arial"/>
          <w:sz w:val="24"/>
          <w:szCs w:val="24"/>
        </w:rPr>
        <w:t xml:space="preserve">participants were more likely to fixate on </w:t>
      </w:r>
      <w:r w:rsidR="0040342A" w:rsidRPr="00D75904">
        <w:rPr>
          <w:rFonts w:ascii="Arial" w:hAnsi="Arial" w:cs="Arial"/>
          <w:sz w:val="24"/>
          <w:szCs w:val="24"/>
        </w:rPr>
        <w:t>people in the navigation task</w:t>
      </w:r>
      <w:r w:rsidR="0040342A">
        <w:rPr>
          <w:rFonts w:ascii="Arial" w:hAnsi="Arial" w:cs="Arial"/>
          <w:i/>
          <w:sz w:val="24"/>
          <w:szCs w:val="24"/>
        </w:rPr>
        <w:t xml:space="preserve"> </w:t>
      </w:r>
      <w:r w:rsidR="0040342A" w:rsidRPr="0040342A">
        <w:rPr>
          <w:rFonts w:ascii="Arial" w:hAnsi="Arial" w:cs="Arial"/>
          <w:sz w:val="24"/>
          <w:szCs w:val="24"/>
        </w:rPr>
        <w:t>when their faces were in full view</w:t>
      </w:r>
      <w:del w:id="36" w:author="Victor Perrone De Lima Varela" w:date="2022-03-22T11:29:00Z">
        <w:r w:rsidR="0040342A" w:rsidRPr="0040342A" w:rsidDel="00414516">
          <w:rPr>
            <w:rFonts w:ascii="Arial" w:hAnsi="Arial" w:cs="Arial"/>
            <w:sz w:val="24"/>
            <w:szCs w:val="24"/>
          </w:rPr>
          <w:delText>, but</w:delText>
        </w:r>
      </w:del>
      <w:ins w:id="37" w:author="Victor Perrone De Lima Varela" w:date="2022-03-22T11:29:00Z">
        <w:r w:rsidR="00414516">
          <w:rPr>
            <w:rFonts w:ascii="Arial" w:hAnsi="Arial" w:cs="Arial"/>
            <w:sz w:val="24"/>
            <w:szCs w:val="24"/>
          </w:rPr>
          <w:t>. Still,</w:t>
        </w:r>
      </w:ins>
      <w:r w:rsidR="0040342A" w:rsidRPr="0040342A">
        <w:rPr>
          <w:rFonts w:ascii="Arial" w:hAnsi="Arial" w:cs="Arial"/>
          <w:sz w:val="24"/>
          <w:szCs w:val="24"/>
        </w:rPr>
        <w:t xml:space="preserve"> </w:t>
      </w:r>
      <w:ins w:id="38" w:author="Richard Kemp" w:date="2022-03-22T01:21:00Z">
        <w:r w:rsidR="00BA2D03">
          <w:rPr>
            <w:rFonts w:ascii="Arial" w:hAnsi="Arial" w:cs="Arial"/>
            <w:sz w:val="24"/>
            <w:szCs w:val="24"/>
          </w:rPr>
          <w:t xml:space="preserve">we found no evidence that </w:t>
        </w:r>
      </w:ins>
      <w:del w:id="39" w:author="Richard Kemp" w:date="2022-03-22T01:21:00Z">
        <w:r w:rsidR="0040342A" w:rsidRPr="0040342A" w:rsidDel="00BA2D03">
          <w:rPr>
            <w:rFonts w:ascii="Arial" w:hAnsi="Arial" w:cs="Arial"/>
            <w:sz w:val="24"/>
            <w:szCs w:val="24"/>
          </w:rPr>
          <w:delText xml:space="preserve">provides no evidence that </w:delText>
        </w:r>
      </w:del>
      <w:r w:rsidR="0040342A" w:rsidRPr="0040342A">
        <w:rPr>
          <w:rFonts w:ascii="Arial" w:hAnsi="Arial" w:cs="Arial"/>
          <w:sz w:val="24"/>
          <w:szCs w:val="24"/>
        </w:rPr>
        <w:t xml:space="preserve">faces captured this attention </w:t>
      </w:r>
      <w:del w:id="40" w:author="Victor Perrone De Lima Varela" w:date="2022-03-22T11:29:00Z">
        <w:r w:rsidR="0040342A" w:rsidRPr="0040342A" w:rsidDel="00414516">
          <w:rPr>
            <w:rFonts w:ascii="Arial" w:hAnsi="Arial" w:cs="Arial"/>
            <w:sz w:val="24"/>
            <w:szCs w:val="24"/>
          </w:rPr>
          <w:delText xml:space="preserve">any </w:delText>
        </w:r>
      </w:del>
      <w:r w:rsidR="0040342A" w:rsidRPr="0040342A">
        <w:rPr>
          <w:rFonts w:ascii="Arial" w:hAnsi="Arial" w:cs="Arial"/>
          <w:sz w:val="24"/>
          <w:szCs w:val="24"/>
        </w:rPr>
        <w:t xml:space="preserve">more than other body regions. </w:t>
      </w:r>
    </w:p>
    <w:p w14:paraId="4E4E6646" w14:textId="48B820F8" w:rsidR="0040342A" w:rsidRDefault="0040342A" w:rsidP="009A4DE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This conclusion was supported by an </w:t>
      </w:r>
      <w:r w:rsidR="007D384E">
        <w:rPr>
          <w:rFonts w:ascii="Arial" w:hAnsi="Arial" w:cs="Arial"/>
          <w:sz w:val="24"/>
          <w:szCs w:val="24"/>
          <w:lang w:val="en-US"/>
        </w:rPr>
        <w:t xml:space="preserve">ANOVA </w:t>
      </w:r>
      <w:ins w:id="41" w:author="Richard Kemp" w:date="2022-03-22T01:22:00Z">
        <w:r w:rsidR="00BA2D03">
          <w:rPr>
            <w:rFonts w:ascii="Arial" w:hAnsi="Arial" w:cs="Arial"/>
            <w:sz w:val="24"/>
            <w:szCs w:val="24"/>
            <w:lang w:val="en-US"/>
          </w:rPr>
          <w:t xml:space="preserve">analysis of the </w:t>
        </w:r>
      </w:ins>
      <w:del w:id="42" w:author="Richard Kemp" w:date="2022-03-22T01:22:00Z">
        <w:r w:rsidDel="00BA2D03">
          <w:rPr>
            <w:rFonts w:ascii="Arial" w:hAnsi="Arial" w:cs="Arial"/>
            <w:sz w:val="24"/>
            <w:szCs w:val="24"/>
            <w:lang w:val="en-US"/>
          </w:rPr>
          <w:delText>on</w:delText>
        </w:r>
        <w:r w:rsidR="007D384E" w:rsidDel="00BA2D03">
          <w:rPr>
            <w:rFonts w:ascii="Arial" w:hAnsi="Arial" w:cs="Arial"/>
            <w:sz w:val="24"/>
            <w:szCs w:val="24"/>
            <w:lang w:val="en-US"/>
          </w:rPr>
          <w:delText xml:space="preserve"> </w:delText>
        </w:r>
      </w:del>
      <w:r w:rsidR="007D384E">
        <w:rPr>
          <w:rFonts w:ascii="Arial" w:hAnsi="Arial" w:cs="Arial"/>
          <w:sz w:val="24"/>
          <w:szCs w:val="24"/>
          <w:lang w:val="en-US"/>
        </w:rPr>
        <w:t>data shown in Figure 2</w:t>
      </w:r>
      <w:del w:id="43" w:author="Richard Kemp" w:date="2022-03-22T01:22:00Z">
        <w:r w:rsidR="007D384E" w:rsidDel="00BA2D03">
          <w:rPr>
            <w:rFonts w:ascii="Arial" w:hAnsi="Arial" w:cs="Arial"/>
            <w:sz w:val="24"/>
            <w:szCs w:val="24"/>
            <w:lang w:val="en-US"/>
          </w:rPr>
          <w:delText>. Th</w:delText>
        </w:r>
        <w:r w:rsidDel="00BA2D03">
          <w:rPr>
            <w:rFonts w:ascii="Arial" w:hAnsi="Arial" w:cs="Arial"/>
            <w:sz w:val="24"/>
            <w:szCs w:val="24"/>
            <w:lang w:val="en-US"/>
          </w:rPr>
          <w:delText>is</w:delText>
        </w:r>
        <w:r w:rsidR="007D384E" w:rsidDel="00BA2D03">
          <w:rPr>
            <w:rFonts w:ascii="Arial" w:hAnsi="Arial" w:cs="Arial"/>
            <w:sz w:val="24"/>
            <w:szCs w:val="24"/>
            <w:lang w:val="en-US"/>
          </w:rPr>
          <w:delText xml:space="preserve"> </w:delText>
        </w:r>
        <w:r w:rsidDel="00BA2D03">
          <w:rPr>
            <w:rFonts w:ascii="Arial" w:hAnsi="Arial" w:cs="Arial"/>
            <w:sz w:val="24"/>
            <w:szCs w:val="24"/>
            <w:lang w:val="en-US"/>
          </w:rPr>
          <w:delText>analysis</w:delText>
        </w:r>
      </w:del>
      <w:r w:rsidR="007D384E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compar</w:t>
      </w:r>
      <w:ins w:id="44" w:author="Richard Kemp" w:date="2022-03-22T01:22:00Z">
        <w:r w:rsidR="00BA2D03">
          <w:rPr>
            <w:rFonts w:ascii="Arial" w:hAnsi="Arial" w:cs="Arial"/>
            <w:sz w:val="24"/>
            <w:szCs w:val="24"/>
            <w:lang w:val="en-US"/>
          </w:rPr>
          <w:t>ing</w:t>
        </w:r>
      </w:ins>
      <w:ins w:id="45" w:author="Victor Varela" w:date="2022-03-22T11:26:00Z">
        <w:r w:rsidR="004163CC">
          <w:rPr>
            <w:rFonts w:ascii="Arial" w:hAnsi="Arial" w:cs="Arial"/>
            <w:sz w:val="24"/>
            <w:szCs w:val="24"/>
            <w:lang w:val="en-US"/>
          </w:rPr>
          <w:t xml:space="preserve"> </w:t>
        </w:r>
      </w:ins>
      <w:del w:id="46" w:author="Richard Kemp" w:date="2022-03-22T01:22:00Z">
        <w:r w:rsidDel="00BA2D03">
          <w:rPr>
            <w:rFonts w:ascii="Arial" w:hAnsi="Arial" w:cs="Arial"/>
            <w:sz w:val="24"/>
            <w:szCs w:val="24"/>
            <w:lang w:val="en-US"/>
          </w:rPr>
          <w:delText xml:space="preserve">ed </w:delText>
        </w:r>
      </w:del>
      <w:r>
        <w:rPr>
          <w:rFonts w:ascii="Arial" w:hAnsi="Arial" w:cs="Arial"/>
          <w:sz w:val="24"/>
          <w:szCs w:val="24"/>
          <w:lang w:val="en-US"/>
        </w:rPr>
        <w:t>the</w:t>
      </w:r>
      <w:r w:rsidR="007D384E">
        <w:rPr>
          <w:rFonts w:ascii="Arial" w:hAnsi="Arial" w:cs="Arial"/>
          <w:sz w:val="24"/>
          <w:szCs w:val="24"/>
          <w:lang w:val="en-US"/>
        </w:rPr>
        <w:t xml:space="preserve"> probability of fixating on heads and bodies </w:t>
      </w:r>
      <w:r>
        <w:rPr>
          <w:rFonts w:ascii="Arial" w:hAnsi="Arial" w:cs="Arial"/>
          <w:sz w:val="24"/>
          <w:szCs w:val="24"/>
          <w:lang w:val="en-US"/>
        </w:rPr>
        <w:t>when faces were fully visible in a video frame versus when only parti</w:t>
      </w:r>
      <w:del w:id="47" w:author="Victor Varela" w:date="2022-03-22T11:26:00Z">
        <w:r w:rsidDel="004163CC">
          <w:rPr>
            <w:rFonts w:ascii="Arial" w:hAnsi="Arial" w:cs="Arial"/>
            <w:sz w:val="24"/>
            <w:szCs w:val="24"/>
            <w:lang w:val="en-US"/>
          </w:rPr>
          <w:delText>c</w:delText>
        </w:r>
      </w:del>
      <w:ins w:id="48" w:author="Victor Varela" w:date="2022-03-22T11:26:00Z">
        <w:r w:rsidR="004163CC">
          <w:rPr>
            <w:rFonts w:ascii="Arial" w:hAnsi="Arial" w:cs="Arial"/>
            <w:sz w:val="24"/>
            <w:szCs w:val="24"/>
            <w:lang w:val="en-US"/>
          </w:rPr>
          <w:t>a</w:t>
        </w:r>
      </w:ins>
      <w:r>
        <w:rPr>
          <w:rFonts w:ascii="Arial" w:hAnsi="Arial" w:cs="Arial"/>
          <w:sz w:val="24"/>
          <w:szCs w:val="24"/>
          <w:lang w:val="en-US"/>
        </w:rPr>
        <w:t>lly visible due to head rotation or other occlusion</w:t>
      </w:r>
      <w:ins w:id="49" w:author="Victor Perrone De Lima Varela" w:date="2022-03-22T11:35:00Z">
        <w:r w:rsidR="0045174C">
          <w:rPr>
            <w:rFonts w:ascii="Arial" w:hAnsi="Arial" w:cs="Arial"/>
            <w:sz w:val="24"/>
            <w:szCs w:val="24"/>
            <w:lang w:val="en-US"/>
          </w:rPr>
          <w:t>s</w:t>
        </w:r>
      </w:ins>
      <w:r>
        <w:rPr>
          <w:rFonts w:ascii="Arial" w:hAnsi="Arial" w:cs="Arial"/>
          <w:sz w:val="24"/>
          <w:szCs w:val="24"/>
          <w:lang w:val="en-US"/>
        </w:rPr>
        <w:t>. A 2 (Face type: part face, full face detected) X 3 (Fixation type: Head, Body, Not Person fixations)</w:t>
      </w:r>
      <w:ins w:id="50" w:author="Victor Perrone De Lima Varela" w:date="2022-03-22T11:31:00Z">
        <w:r w:rsidR="00414516">
          <w:rPr>
            <w:rFonts w:ascii="Arial" w:hAnsi="Arial" w:cs="Arial"/>
            <w:sz w:val="24"/>
            <w:szCs w:val="24"/>
            <w:lang w:val="en-US"/>
          </w:rPr>
          <w:t xml:space="preserve"> ANOVA</w:t>
        </w:r>
      </w:ins>
      <w:r>
        <w:rPr>
          <w:rFonts w:ascii="Arial" w:hAnsi="Arial" w:cs="Arial"/>
          <w:sz w:val="24"/>
          <w:szCs w:val="24"/>
          <w:lang w:val="en-US"/>
        </w:rPr>
        <w:t xml:space="preserve"> revealed a significant interaction between face and fixation type</w:t>
      </w:r>
      <w:r w:rsidR="00560455">
        <w:rPr>
          <w:rFonts w:ascii="Arial" w:hAnsi="Arial" w:cs="Arial"/>
          <w:sz w:val="24"/>
          <w:szCs w:val="24"/>
          <w:lang w:val="en-US"/>
        </w:rPr>
        <w:t xml:space="preserve">, </w:t>
      </w:r>
      <w:proofErr w:type="gramStart"/>
      <w:r w:rsidR="00560455" w:rsidRPr="00065870">
        <w:rPr>
          <w:rFonts w:ascii="Arial" w:hAnsi="Arial" w:cs="Arial"/>
          <w:sz w:val="24"/>
          <w:szCs w:val="24"/>
          <w:lang w:val="en-US"/>
        </w:rPr>
        <w:t>F(</w:t>
      </w:r>
      <w:proofErr w:type="gramEnd"/>
      <w:r w:rsidR="00560455" w:rsidRPr="00065870">
        <w:rPr>
          <w:rFonts w:ascii="Arial" w:hAnsi="Arial" w:cs="Arial"/>
          <w:sz w:val="24"/>
          <w:szCs w:val="24"/>
          <w:lang w:val="en-US"/>
        </w:rPr>
        <w:t>2,</w:t>
      </w:r>
      <w:r w:rsidR="001B7187">
        <w:rPr>
          <w:rFonts w:ascii="Arial" w:hAnsi="Arial" w:cs="Arial"/>
          <w:sz w:val="24"/>
          <w:szCs w:val="24"/>
          <w:lang w:val="en-US"/>
        </w:rPr>
        <w:t>60</w:t>
      </w:r>
      <w:r w:rsidR="00560455" w:rsidRPr="00065870">
        <w:rPr>
          <w:rFonts w:ascii="Arial" w:hAnsi="Arial" w:cs="Arial"/>
          <w:sz w:val="24"/>
          <w:szCs w:val="24"/>
          <w:lang w:val="en-US"/>
        </w:rPr>
        <w:t>)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560455" w:rsidRPr="00065870">
        <w:rPr>
          <w:rFonts w:ascii="Arial" w:hAnsi="Arial" w:cs="Arial"/>
          <w:sz w:val="24"/>
          <w:szCs w:val="24"/>
          <w:lang w:val="en-US"/>
        </w:rPr>
        <w:t>=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9.76</w:t>
      </w:r>
      <w:r w:rsidR="00560455" w:rsidRPr="00065870">
        <w:rPr>
          <w:rFonts w:ascii="Arial" w:hAnsi="Arial" w:cs="Arial"/>
          <w:sz w:val="24"/>
          <w:szCs w:val="24"/>
          <w:lang w:val="en-US"/>
        </w:rPr>
        <w:t>, p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560455" w:rsidRPr="00065870">
        <w:rPr>
          <w:rFonts w:ascii="Arial" w:hAnsi="Arial" w:cs="Arial"/>
          <w:sz w:val="24"/>
          <w:szCs w:val="24"/>
          <w:lang w:val="en-US"/>
        </w:rPr>
        <w:t>&lt;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560455" w:rsidRPr="00065870">
        <w:rPr>
          <w:rFonts w:ascii="Arial" w:hAnsi="Arial" w:cs="Arial"/>
          <w:sz w:val="24"/>
          <w:szCs w:val="24"/>
          <w:lang w:val="en-US"/>
        </w:rPr>
        <w:t>0.0</w:t>
      </w:r>
      <w:r w:rsidR="00DA2F0E">
        <w:rPr>
          <w:rFonts w:ascii="Arial" w:hAnsi="Arial" w:cs="Arial"/>
          <w:sz w:val="24"/>
          <w:szCs w:val="24"/>
          <w:lang w:val="en-US"/>
        </w:rPr>
        <w:t>01</w:t>
      </w:r>
      <w:r w:rsidR="00560455" w:rsidRPr="00065870">
        <w:rPr>
          <w:rFonts w:ascii="Arial" w:hAnsi="Arial" w:cs="Arial"/>
          <w:sz w:val="24"/>
          <w:szCs w:val="24"/>
          <w:lang w:val="en-US"/>
        </w:rPr>
        <w:t xml:space="preserve">, </w:t>
      </w:r>
      <w:r w:rsidR="00560455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η²</w:t>
      </w:r>
      <w:r w:rsidR="00560455" w:rsidRPr="00065870">
        <w:rPr>
          <w:rFonts w:ascii="Arial" w:eastAsia="Times New Roman" w:hAnsi="Arial" w:cs="Arial"/>
          <w:bCs/>
          <w:color w:val="333333"/>
          <w:sz w:val="24"/>
          <w:szCs w:val="24"/>
          <w:vertAlign w:val="subscript"/>
          <w:lang w:eastAsia="en-AU"/>
        </w:rPr>
        <w:t>p</w:t>
      </w:r>
      <w:r w:rsidR="00560455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=0.</w:t>
      </w:r>
      <w:r w:rsidR="00DA2F0E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 xml:space="preserve">246. Analysis of simple main effects showed </w:t>
      </w:r>
      <w:del w:id="51" w:author="Richard Kemp" w:date="2022-03-22T01:23:00Z">
        <w:r w:rsidR="00DA2F0E" w:rsidDel="00BA2D03">
          <w:rPr>
            <w:rFonts w:ascii="Arial" w:eastAsia="Times New Roman" w:hAnsi="Arial" w:cs="Arial"/>
            <w:bCs/>
            <w:color w:val="333333"/>
            <w:sz w:val="24"/>
            <w:szCs w:val="24"/>
            <w:lang w:eastAsia="en-AU"/>
          </w:rPr>
          <w:delText xml:space="preserve">that this was cause by </w:delText>
        </w:r>
      </w:del>
      <w:r w:rsidR="00DA2F0E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a significant reduction of non-person fixations</w:t>
      </w:r>
      <w:r w:rsidR="00DA2F0E">
        <w:rPr>
          <w:rFonts w:ascii="Arial" w:hAnsi="Arial" w:cs="Arial"/>
          <w:sz w:val="24"/>
          <w:szCs w:val="24"/>
          <w:lang w:val="en-US"/>
        </w:rPr>
        <w:t xml:space="preserve">,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F(</w:t>
      </w:r>
      <w:r w:rsidR="00DA2F0E">
        <w:rPr>
          <w:rFonts w:ascii="Arial" w:hAnsi="Arial" w:cs="Arial"/>
          <w:sz w:val="24"/>
          <w:szCs w:val="24"/>
          <w:lang w:val="en-US"/>
        </w:rPr>
        <w:t>1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</w:t>
      </w:r>
      <w:r w:rsidR="00DA2F0E">
        <w:rPr>
          <w:rFonts w:ascii="Arial" w:hAnsi="Arial" w:cs="Arial"/>
          <w:sz w:val="24"/>
          <w:szCs w:val="24"/>
          <w:lang w:val="en-US"/>
        </w:rPr>
        <w:t>30</w:t>
      </w:r>
      <w:r w:rsidR="00DA2F0E" w:rsidRPr="00065870">
        <w:rPr>
          <w:rFonts w:ascii="Arial" w:hAnsi="Arial" w:cs="Arial"/>
          <w:sz w:val="24"/>
          <w:szCs w:val="24"/>
          <w:lang w:val="en-US"/>
        </w:rPr>
        <w:t>)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=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12.86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 p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&lt;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0.0</w:t>
      </w:r>
      <w:r w:rsidR="00DA2F0E">
        <w:rPr>
          <w:rFonts w:ascii="Arial" w:hAnsi="Arial" w:cs="Arial"/>
          <w:sz w:val="24"/>
          <w:szCs w:val="24"/>
          <w:lang w:val="en-US"/>
        </w:rPr>
        <w:t>01</w:t>
      </w:r>
      <w:r w:rsidR="00DA2F0E" w:rsidRPr="00065870">
        <w:rPr>
          <w:rFonts w:ascii="Arial" w:hAnsi="Arial" w:cs="Arial"/>
          <w:sz w:val="24"/>
          <w:szCs w:val="24"/>
          <w:lang w:val="en-US"/>
        </w:rPr>
        <w:t xml:space="preserve">, 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η²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vertAlign w:val="subscript"/>
          <w:lang w:eastAsia="en-AU"/>
        </w:rPr>
        <w:t>p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=0.</w:t>
      </w:r>
      <w:r w:rsidR="00DA2F0E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 xml:space="preserve">300, and an increase in both head and body fixations [Head: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F(</w:t>
      </w:r>
      <w:r w:rsidR="00DA2F0E">
        <w:rPr>
          <w:rFonts w:ascii="Arial" w:hAnsi="Arial" w:cs="Arial"/>
          <w:sz w:val="24"/>
          <w:szCs w:val="24"/>
          <w:lang w:val="en-US"/>
        </w:rPr>
        <w:t>1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</w:t>
      </w:r>
      <w:r w:rsidR="00DA2F0E">
        <w:rPr>
          <w:rFonts w:ascii="Arial" w:hAnsi="Arial" w:cs="Arial"/>
          <w:sz w:val="24"/>
          <w:szCs w:val="24"/>
          <w:lang w:val="en-US"/>
        </w:rPr>
        <w:t>30</w:t>
      </w:r>
      <w:r w:rsidR="00DA2F0E" w:rsidRPr="00065870">
        <w:rPr>
          <w:rFonts w:ascii="Arial" w:hAnsi="Arial" w:cs="Arial"/>
          <w:sz w:val="24"/>
          <w:szCs w:val="24"/>
          <w:lang w:val="en-US"/>
        </w:rPr>
        <w:t>)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=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7.035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 p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=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0.0</w:t>
      </w:r>
      <w:r w:rsidR="00DA2F0E">
        <w:rPr>
          <w:rFonts w:ascii="Arial" w:hAnsi="Arial" w:cs="Arial"/>
          <w:sz w:val="24"/>
          <w:szCs w:val="24"/>
          <w:lang w:val="en-US"/>
        </w:rPr>
        <w:t>13</w:t>
      </w:r>
      <w:r w:rsidR="00DA2F0E" w:rsidRPr="00065870">
        <w:rPr>
          <w:rFonts w:ascii="Arial" w:hAnsi="Arial" w:cs="Arial"/>
          <w:sz w:val="24"/>
          <w:szCs w:val="24"/>
          <w:lang w:val="en-US"/>
        </w:rPr>
        <w:t xml:space="preserve">, 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η²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vertAlign w:val="subscript"/>
          <w:lang w:eastAsia="en-AU"/>
        </w:rPr>
        <w:t>p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=0.</w:t>
      </w:r>
      <w:r w:rsidR="00DA2F0E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 xml:space="preserve">190; Body: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F(</w:t>
      </w:r>
      <w:r w:rsidR="00DA2F0E">
        <w:rPr>
          <w:rFonts w:ascii="Arial" w:hAnsi="Arial" w:cs="Arial"/>
          <w:sz w:val="24"/>
          <w:szCs w:val="24"/>
          <w:lang w:val="en-US"/>
        </w:rPr>
        <w:t>1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</w:t>
      </w:r>
      <w:r w:rsidR="00DA2F0E">
        <w:rPr>
          <w:rFonts w:ascii="Arial" w:hAnsi="Arial" w:cs="Arial"/>
          <w:sz w:val="24"/>
          <w:szCs w:val="24"/>
          <w:lang w:val="en-US"/>
        </w:rPr>
        <w:t>30</w:t>
      </w:r>
      <w:r w:rsidR="00DA2F0E" w:rsidRPr="00065870">
        <w:rPr>
          <w:rFonts w:ascii="Arial" w:hAnsi="Arial" w:cs="Arial"/>
          <w:sz w:val="24"/>
          <w:szCs w:val="24"/>
          <w:lang w:val="en-US"/>
        </w:rPr>
        <w:t>)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=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6.64</w:t>
      </w:r>
      <w:r w:rsidR="00DA2F0E" w:rsidRPr="00065870">
        <w:rPr>
          <w:rFonts w:ascii="Arial" w:hAnsi="Arial" w:cs="Arial"/>
          <w:sz w:val="24"/>
          <w:szCs w:val="24"/>
          <w:lang w:val="en-US"/>
        </w:rPr>
        <w:t>, p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&lt;</w:t>
      </w:r>
      <w:r w:rsidR="00DA2F0E">
        <w:rPr>
          <w:rFonts w:ascii="Arial" w:hAnsi="Arial" w:cs="Arial"/>
          <w:sz w:val="24"/>
          <w:szCs w:val="24"/>
          <w:lang w:val="en-US"/>
        </w:rPr>
        <w:t xml:space="preserve"> </w:t>
      </w:r>
      <w:r w:rsidR="00DA2F0E" w:rsidRPr="00065870">
        <w:rPr>
          <w:rFonts w:ascii="Arial" w:hAnsi="Arial" w:cs="Arial"/>
          <w:sz w:val="24"/>
          <w:szCs w:val="24"/>
          <w:lang w:val="en-US"/>
        </w:rPr>
        <w:t>0.0</w:t>
      </w:r>
      <w:r w:rsidR="00DA2F0E">
        <w:rPr>
          <w:rFonts w:ascii="Arial" w:hAnsi="Arial" w:cs="Arial"/>
          <w:sz w:val="24"/>
          <w:szCs w:val="24"/>
          <w:lang w:val="en-US"/>
        </w:rPr>
        <w:t>15</w:t>
      </w:r>
      <w:r w:rsidR="00DA2F0E" w:rsidRPr="00065870">
        <w:rPr>
          <w:rFonts w:ascii="Arial" w:hAnsi="Arial" w:cs="Arial"/>
          <w:sz w:val="24"/>
          <w:szCs w:val="24"/>
          <w:lang w:val="en-US"/>
        </w:rPr>
        <w:t xml:space="preserve">, 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η²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vertAlign w:val="subscript"/>
          <w:lang w:eastAsia="en-AU"/>
        </w:rPr>
        <w:t>p</w:t>
      </w:r>
      <w:r w:rsidR="00DA2F0E" w:rsidRPr="00065870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=0.</w:t>
      </w:r>
      <w:r w:rsidR="00DA2F0E">
        <w:rPr>
          <w:rFonts w:ascii="Arial" w:eastAsia="Times New Roman" w:hAnsi="Arial" w:cs="Arial"/>
          <w:bCs/>
          <w:color w:val="333333"/>
          <w:sz w:val="24"/>
          <w:szCs w:val="24"/>
          <w:lang w:eastAsia="en-AU"/>
        </w:rPr>
        <w:t>181].</w:t>
      </w:r>
    </w:p>
    <w:p w14:paraId="1A792F6D" w14:textId="5EFDC82D" w:rsidR="005B0E66" w:rsidRPr="00D75904" w:rsidRDefault="007D384E">
      <w:pPr>
        <w:pStyle w:val="Heading1"/>
        <w:pPrChange w:id="52" w:author="Victor Varela" w:date="2022-03-22T11:25:00Z">
          <w:pPr>
            <w:spacing w:before="100" w:beforeAutospacing="1" w:after="100" w:afterAutospacing="1" w:line="240" w:lineRule="auto"/>
          </w:pPr>
        </w:pPrChange>
      </w:pPr>
      <w:r w:rsidRPr="00D75904">
        <w:t>Extended analysis for</w:t>
      </w:r>
      <w:r>
        <w:rPr>
          <w:sz w:val="20"/>
        </w:rPr>
        <w:t xml:space="preserve"> </w:t>
      </w:r>
      <w:del w:id="53" w:author="Victor Perrone De Lima Varela" w:date="2022-03-22T11:28:00Z">
        <w:r w:rsidDel="00414516">
          <w:rPr>
            <w:sz w:val="20"/>
          </w:rPr>
          <w:delText>‘</w:delText>
        </w:r>
      </w:del>
      <w:ins w:id="54" w:author="Victor Perrone De Lima Varela" w:date="2022-03-22T11:28:00Z">
        <w:r w:rsidR="00414516">
          <w:rPr>
            <w:sz w:val="20"/>
          </w:rPr>
          <w:t>'</w:t>
        </w:r>
      </w:ins>
      <w:r w:rsidRPr="00D75904">
        <w:t xml:space="preserve">Individual differences in naturalistic social </w:t>
      </w:r>
      <w:del w:id="55" w:author="Victor Perrone De Lima Varela" w:date="2022-03-22T11:28:00Z">
        <w:r w:rsidRPr="00D75904" w:rsidDel="00414516">
          <w:delText>attention</w:delText>
        </w:r>
        <w:r w:rsidDel="00414516">
          <w:delText xml:space="preserve">’ </w:delText>
        </w:r>
      </w:del>
      <w:ins w:id="56" w:author="Victor Perrone De Lima Varela" w:date="2022-03-22T11:28:00Z">
        <w:r w:rsidR="00414516" w:rsidRPr="00D75904">
          <w:t>attention</w:t>
        </w:r>
        <w:r w:rsidR="00414516">
          <w:t xml:space="preserve">' </w:t>
        </w:r>
      </w:ins>
      <w:r w:rsidRPr="00D75904">
        <w:t>(</w:t>
      </w:r>
      <w:r w:rsidR="005B0E66" w:rsidRPr="00D75904">
        <w:t>analysis of residuals</w:t>
      </w:r>
      <w:r w:rsidRPr="00D75904">
        <w:t>)</w:t>
      </w:r>
    </w:p>
    <w:p w14:paraId="10083C79" w14:textId="3FA04D3E" w:rsidR="005B0E66" w:rsidRPr="00D75904" w:rsidRDefault="005B0E66" w:rsidP="005B0E66">
      <w:pPr>
        <w:rPr>
          <w:rFonts w:ascii="Arial" w:hAnsi="Arial" w:cs="Arial"/>
          <w:sz w:val="24"/>
          <w:szCs w:val="24"/>
        </w:rPr>
      </w:pPr>
      <w:r w:rsidRPr="00D75904">
        <w:rPr>
          <w:rFonts w:ascii="Arial" w:eastAsia="Times New Roman" w:hAnsi="Arial" w:cs="Arial"/>
          <w:color w:val="333333"/>
          <w:sz w:val="24"/>
          <w:szCs w:val="24"/>
          <w:lang w:eastAsia="en-AU"/>
        </w:rPr>
        <w:t>Figure S2 shows</w:t>
      </w:r>
      <w:r w:rsidR="007D384E" w:rsidRPr="00D75904">
        <w:rPr>
          <w:rFonts w:ascii="Arial" w:eastAsia="Times New Roman" w:hAnsi="Arial" w:cs="Arial"/>
          <w:color w:val="333333"/>
          <w:sz w:val="24"/>
          <w:szCs w:val="24"/>
          <w:lang w:eastAsia="en-AU"/>
        </w:rPr>
        <w:t xml:space="preserve"> scatterplots illustrating the</w:t>
      </w:r>
      <w:r w:rsidRPr="00D75904">
        <w:rPr>
          <w:rFonts w:ascii="Arial" w:eastAsia="Times New Roman" w:hAnsi="Arial" w:cs="Arial"/>
          <w:color w:val="333333"/>
          <w:sz w:val="24"/>
          <w:szCs w:val="24"/>
          <w:lang w:eastAsia="en-AU"/>
        </w:rPr>
        <w:t xml:space="preserve"> individual differences analysis of residuals</w:t>
      </w:r>
      <w:r w:rsidR="007D384E">
        <w:rPr>
          <w:rFonts w:ascii="Arial" w:eastAsia="Times New Roman" w:hAnsi="Arial" w:cs="Arial"/>
          <w:color w:val="333333"/>
          <w:sz w:val="24"/>
          <w:szCs w:val="24"/>
          <w:lang w:eastAsia="en-AU"/>
        </w:rPr>
        <w:t xml:space="preserve"> reported in the main text</w:t>
      </w:r>
      <w:r w:rsidRPr="00D75904">
        <w:rPr>
          <w:rFonts w:ascii="Arial" w:eastAsia="Times New Roman" w:hAnsi="Arial" w:cs="Arial"/>
          <w:color w:val="333333"/>
          <w:sz w:val="24"/>
          <w:szCs w:val="24"/>
          <w:lang w:eastAsia="en-AU"/>
        </w:rPr>
        <w:t>. In Figure S2A, w</w:t>
      </w:r>
      <w:r w:rsidRPr="00D75904">
        <w:rPr>
          <w:rFonts w:ascii="Arial" w:hAnsi="Arial" w:cs="Arial"/>
          <w:sz w:val="24"/>
          <w:szCs w:val="24"/>
        </w:rPr>
        <w:t>e calculated the linear regression model predicting the probability of fixating people</w:t>
      </w:r>
      <w:r w:rsidR="0055405E" w:rsidRPr="00D75904">
        <w:rPr>
          <w:rFonts w:ascii="Arial" w:hAnsi="Arial" w:cs="Arial"/>
          <w:sz w:val="24"/>
          <w:szCs w:val="24"/>
        </w:rPr>
        <w:t xml:space="preserve"> (head and body)</w:t>
      </w:r>
      <w:r w:rsidRPr="00D75904">
        <w:rPr>
          <w:rFonts w:ascii="Arial" w:hAnsi="Arial" w:cs="Arial"/>
          <w:sz w:val="24"/>
          <w:szCs w:val="24"/>
        </w:rPr>
        <w:t xml:space="preserve"> as a function of the average number of people detected in video frames, separately for the two route segments (First and Second). This analysis allowed us to calculate a residual value for each participant for each route segment. Figure S2B shows </w:t>
      </w:r>
      <w:r w:rsidR="007D384E">
        <w:rPr>
          <w:rFonts w:ascii="Arial" w:hAnsi="Arial" w:cs="Arial"/>
          <w:sz w:val="24"/>
          <w:szCs w:val="24"/>
        </w:rPr>
        <w:t>the</w:t>
      </w:r>
      <w:r w:rsidRPr="00D75904">
        <w:rPr>
          <w:rFonts w:ascii="Arial" w:hAnsi="Arial" w:cs="Arial"/>
          <w:sz w:val="24"/>
          <w:szCs w:val="24"/>
        </w:rPr>
        <w:t xml:space="preserve"> correlation between these residuals for the two route segments (Spearman's rho(29)= 0.532, p= 0.002), indicating that some participants tend to fixate more on people than others, regardless of the number of people </w:t>
      </w:r>
      <w:r w:rsidR="007D384E">
        <w:rPr>
          <w:rFonts w:ascii="Arial" w:hAnsi="Arial" w:cs="Arial"/>
          <w:sz w:val="24"/>
          <w:szCs w:val="24"/>
        </w:rPr>
        <w:t>they encountered on the walk.</w:t>
      </w:r>
    </w:p>
    <w:p w14:paraId="27049923" w14:textId="57BAFCE7" w:rsidR="005B0E66" w:rsidRDefault="005B0E66" w:rsidP="005B0E6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en-AU"/>
        </w:rPr>
        <w:lastRenderedPageBreak/>
        <w:drawing>
          <wp:inline distT="0" distB="0" distL="0" distR="0" wp14:anchorId="643BEF95" wp14:editId="2F0698CE">
            <wp:extent cx="5703674" cy="643269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032" cy="6442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50448" w14:textId="78988241" w:rsidR="000E72BC" w:rsidRPr="00F23FDA" w:rsidRDefault="000E72BC" w:rsidP="000E72BC">
      <w:pPr>
        <w:jc w:val="center"/>
        <w:rPr>
          <w:rFonts w:ascii="Arial" w:hAnsi="Arial" w:cs="Arial"/>
          <w:sz w:val="20"/>
          <w:szCs w:val="20"/>
        </w:rPr>
      </w:pPr>
      <w:r w:rsidRPr="000E72BC">
        <w:rPr>
          <w:rFonts w:ascii="Arial" w:hAnsi="Arial" w:cs="Arial"/>
          <w:b/>
          <w:sz w:val="20"/>
          <w:szCs w:val="20"/>
        </w:rPr>
        <w:t>Figure S2. Individual differences analysis of residuals.</w:t>
      </w:r>
      <w:r w:rsidR="00F23FDA">
        <w:rPr>
          <w:rFonts w:ascii="Arial" w:hAnsi="Arial" w:cs="Arial"/>
          <w:b/>
          <w:sz w:val="20"/>
          <w:szCs w:val="20"/>
        </w:rPr>
        <w:t xml:space="preserve"> </w:t>
      </w:r>
      <w:r w:rsidR="00F23FDA">
        <w:rPr>
          <w:rFonts w:ascii="Arial" w:hAnsi="Arial" w:cs="Arial"/>
          <w:sz w:val="20"/>
          <w:szCs w:val="20"/>
        </w:rPr>
        <w:t>Panel A shows the proportion of fixations to people as a function of the average number of people present for each route segment. Panel B shows the correlation between the residuals found in panel A.</w:t>
      </w:r>
    </w:p>
    <w:p w14:paraId="172A25ED" w14:textId="77777777" w:rsidR="00D75904" w:rsidRPr="005B0E66" w:rsidRDefault="00D75904" w:rsidP="00CC3254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0"/>
          <w:szCs w:val="20"/>
          <w:lang w:eastAsia="en-AU"/>
        </w:rPr>
      </w:pPr>
    </w:p>
    <w:p w14:paraId="79895BF9" w14:textId="24C12B1C" w:rsidR="005A5351" w:rsidRPr="00D75904" w:rsidRDefault="005A5351">
      <w:pPr>
        <w:pStyle w:val="Heading1"/>
        <w:rPr>
          <w:lang w:val="en-US"/>
        </w:rPr>
        <w:pPrChange w:id="57" w:author="Victor Varela" w:date="2022-03-22T11:25:00Z">
          <w:pPr/>
        </w:pPrChange>
      </w:pPr>
      <w:r w:rsidRPr="00D75904">
        <w:rPr>
          <w:lang w:val="en-US"/>
        </w:rPr>
        <w:t xml:space="preserve">Individual </w:t>
      </w:r>
      <w:proofErr w:type="spellStart"/>
      <w:r w:rsidRPr="00D75904">
        <w:rPr>
          <w:lang w:val="en-US"/>
        </w:rPr>
        <w:t>visualisation</w:t>
      </w:r>
      <w:proofErr w:type="spellEnd"/>
      <w:r w:rsidRPr="00D75904">
        <w:rPr>
          <w:lang w:val="en-US"/>
        </w:rPr>
        <w:t xml:space="preserve"> of participants' facial maps during the face-to-face interaction task</w:t>
      </w:r>
    </w:p>
    <w:p w14:paraId="04D24AE1" w14:textId="5AD59518" w:rsidR="005A5351" w:rsidRPr="00D75904" w:rsidRDefault="005A5351" w:rsidP="005A5351">
      <w:pPr>
        <w:rPr>
          <w:rFonts w:ascii="Arial" w:hAnsi="Arial" w:cs="Arial"/>
          <w:b/>
          <w:sz w:val="24"/>
          <w:szCs w:val="24"/>
          <w:lang w:val="en-US"/>
        </w:rPr>
      </w:pPr>
      <w:r w:rsidRPr="00D75904">
        <w:rPr>
          <w:rFonts w:ascii="Arial" w:hAnsi="Arial" w:cs="Arial"/>
          <w:sz w:val="24"/>
          <w:szCs w:val="24"/>
          <w:lang w:val="en-US"/>
        </w:rPr>
        <w:t xml:space="preserve">We observed high variability in the </w:t>
      </w:r>
      <w:del w:id="58" w:author="Richard Kemp" w:date="2022-03-22T01:25:00Z">
        <w:r w:rsidRPr="00D75904" w:rsidDel="00BA2D03">
          <w:rPr>
            <w:rFonts w:ascii="Arial" w:hAnsi="Arial" w:cs="Arial"/>
            <w:sz w:val="24"/>
            <w:szCs w:val="24"/>
            <w:lang w:val="en-US"/>
          </w:rPr>
          <w:delText>strategies engaged by</w:delText>
        </w:r>
      </w:del>
      <w:ins w:id="59" w:author="Richard Kemp" w:date="2022-03-22T01:25:00Z">
        <w:r w:rsidR="00BA2D03">
          <w:rPr>
            <w:rFonts w:ascii="Arial" w:hAnsi="Arial" w:cs="Arial"/>
            <w:sz w:val="24"/>
            <w:szCs w:val="24"/>
            <w:lang w:val="en-US"/>
          </w:rPr>
          <w:t xml:space="preserve">fixation patterns </w:t>
        </w:r>
      </w:ins>
      <w:del w:id="60" w:author="Richard Kemp" w:date="2022-03-22T01:26:00Z">
        <w:r w:rsidRPr="00D75904" w:rsidDel="00BA2D03">
          <w:rPr>
            <w:rFonts w:ascii="Arial" w:hAnsi="Arial" w:cs="Arial"/>
            <w:sz w:val="24"/>
            <w:szCs w:val="24"/>
            <w:lang w:val="en-US"/>
          </w:rPr>
          <w:delText xml:space="preserve"> </w:delText>
        </w:r>
      </w:del>
      <w:ins w:id="61" w:author="Richard Kemp" w:date="2022-03-22T01:26:00Z">
        <w:r w:rsidR="00BA2D03">
          <w:rPr>
            <w:rFonts w:ascii="Arial" w:hAnsi="Arial" w:cs="Arial"/>
            <w:sz w:val="24"/>
            <w:szCs w:val="24"/>
            <w:lang w:val="en-US"/>
          </w:rPr>
          <w:t xml:space="preserve">shown by </w:t>
        </w:r>
      </w:ins>
      <w:r w:rsidRPr="00D75904">
        <w:rPr>
          <w:rFonts w:ascii="Arial" w:hAnsi="Arial" w:cs="Arial"/>
          <w:sz w:val="24"/>
          <w:szCs w:val="24"/>
          <w:lang w:val="en-US"/>
        </w:rPr>
        <w:t xml:space="preserve">participants when </w:t>
      </w:r>
      <w:r w:rsidR="00E8497E" w:rsidRPr="00D75904">
        <w:rPr>
          <w:rFonts w:ascii="Arial" w:hAnsi="Arial" w:cs="Arial"/>
          <w:sz w:val="24"/>
          <w:szCs w:val="24"/>
          <w:lang w:val="en-US"/>
        </w:rPr>
        <w:t>engaging in a conversation with the experimenter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. We filtered participants' recordings to </w:t>
      </w:r>
      <w:proofErr w:type="spellStart"/>
      <w:r w:rsidRPr="00D75904">
        <w:rPr>
          <w:rFonts w:ascii="Arial" w:hAnsi="Arial" w:cs="Arial"/>
          <w:sz w:val="24"/>
          <w:szCs w:val="24"/>
          <w:lang w:val="en-US"/>
        </w:rPr>
        <w:t>analyse</w:t>
      </w:r>
      <w:proofErr w:type="spellEnd"/>
      <w:r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="004A232D" w:rsidRPr="00D75904">
        <w:rPr>
          <w:rFonts w:ascii="Arial" w:hAnsi="Arial" w:cs="Arial"/>
          <w:sz w:val="24"/>
          <w:szCs w:val="24"/>
          <w:lang w:val="en-US"/>
        </w:rPr>
        <w:t xml:space="preserve">only 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fixation frames that contained </w:t>
      </w:r>
      <w:r w:rsidR="004A232D" w:rsidRPr="00D75904">
        <w:rPr>
          <w:rFonts w:ascii="Arial" w:hAnsi="Arial" w:cs="Arial"/>
          <w:sz w:val="24"/>
          <w:szCs w:val="24"/>
          <w:lang w:val="en-US"/>
        </w:rPr>
        <w:t xml:space="preserve">the </w:t>
      </w:r>
      <w:del w:id="62" w:author="Victor Perrone De Lima Varela" w:date="2022-03-22T11:28:00Z">
        <w:r w:rsidR="004A232D" w:rsidRPr="00D75904" w:rsidDel="00414516">
          <w:rPr>
            <w:rFonts w:ascii="Arial" w:hAnsi="Arial" w:cs="Arial"/>
            <w:sz w:val="24"/>
            <w:szCs w:val="24"/>
            <w:lang w:val="en-US"/>
          </w:rPr>
          <w:delText xml:space="preserve">experimenter’s </w:delText>
        </w:r>
      </w:del>
      <w:ins w:id="63" w:author="Victor Perrone De Lima Varela" w:date="2022-03-22T11:28:00Z">
        <w:r w:rsidR="00414516" w:rsidRPr="00D75904">
          <w:rPr>
            <w:rFonts w:ascii="Arial" w:hAnsi="Arial" w:cs="Arial"/>
            <w:sz w:val="24"/>
            <w:szCs w:val="24"/>
            <w:lang w:val="en-US"/>
          </w:rPr>
          <w:t>experimenter</w:t>
        </w:r>
        <w:r w:rsidR="00414516">
          <w:rPr>
            <w:rFonts w:ascii="Arial" w:hAnsi="Arial" w:cs="Arial"/>
            <w:sz w:val="24"/>
            <w:szCs w:val="24"/>
            <w:lang w:val="en-US"/>
          </w:rPr>
          <w:t>'</w:t>
        </w:r>
        <w:r w:rsidR="00414516" w:rsidRPr="00D75904">
          <w:rPr>
            <w:rFonts w:ascii="Arial" w:hAnsi="Arial" w:cs="Arial"/>
            <w:sz w:val="24"/>
            <w:szCs w:val="24"/>
            <w:lang w:val="en-US"/>
          </w:rPr>
          <w:t xml:space="preserve">s </w:t>
        </w:r>
      </w:ins>
      <w:r w:rsidRPr="00D75904">
        <w:rPr>
          <w:rFonts w:ascii="Arial" w:hAnsi="Arial" w:cs="Arial"/>
          <w:sz w:val="24"/>
          <w:szCs w:val="24"/>
          <w:lang w:val="en-US"/>
        </w:rPr>
        <w:t xml:space="preserve">face </w:t>
      </w:r>
      <w:r w:rsidR="004A232D" w:rsidRPr="00D75904">
        <w:rPr>
          <w:rFonts w:ascii="Arial" w:hAnsi="Arial" w:cs="Arial"/>
          <w:sz w:val="24"/>
          <w:szCs w:val="24"/>
          <w:lang w:val="en-US"/>
        </w:rPr>
        <w:t>looking straight at the participant</w:t>
      </w:r>
      <w:del w:id="64" w:author="Victor Perrone De Lima Varela" w:date="2022-03-22T11:35:00Z">
        <w:r w:rsidR="004A232D" w:rsidRPr="00D75904" w:rsidDel="0045174C">
          <w:rPr>
            <w:rFonts w:ascii="Arial" w:hAnsi="Arial" w:cs="Arial"/>
            <w:sz w:val="24"/>
            <w:szCs w:val="24"/>
            <w:lang w:val="en-US"/>
          </w:rPr>
          <w:delText>,</w:delText>
        </w:r>
      </w:del>
      <w:r w:rsidR="004A232D"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Pr="00D75904">
        <w:rPr>
          <w:rFonts w:ascii="Arial" w:hAnsi="Arial" w:cs="Arial"/>
          <w:sz w:val="24"/>
          <w:szCs w:val="24"/>
          <w:lang w:val="en-US"/>
        </w:rPr>
        <w:t>by using</w:t>
      </w:r>
      <w:r w:rsidR="00E8497E"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="004A232D" w:rsidRPr="00D75904">
        <w:rPr>
          <w:rFonts w:ascii="Arial" w:hAnsi="Arial" w:cs="Arial"/>
          <w:sz w:val="24"/>
          <w:szCs w:val="24"/>
          <w:lang w:val="en-US"/>
        </w:rPr>
        <w:t xml:space="preserve">only frames where </w:t>
      </w:r>
      <w:r w:rsidR="00E8497E" w:rsidRPr="00D75904">
        <w:rPr>
          <w:rFonts w:ascii="Arial" w:hAnsi="Arial" w:cs="Arial"/>
          <w:sz w:val="24"/>
          <w:szCs w:val="24"/>
          <w:lang w:val="en-US"/>
        </w:rPr>
        <w:t xml:space="preserve">nose landmarks </w:t>
      </w:r>
      <w:r w:rsidR="004A232D" w:rsidRPr="00D75904">
        <w:rPr>
          <w:rFonts w:ascii="Arial" w:hAnsi="Arial" w:cs="Arial"/>
          <w:sz w:val="24"/>
          <w:szCs w:val="24"/>
          <w:lang w:val="en-US"/>
        </w:rPr>
        <w:t xml:space="preserve">were </w:t>
      </w:r>
      <w:r w:rsidR="00E8497E" w:rsidRPr="00D75904">
        <w:rPr>
          <w:rFonts w:ascii="Arial" w:hAnsi="Arial" w:cs="Arial"/>
          <w:sz w:val="24"/>
          <w:szCs w:val="24"/>
          <w:lang w:val="en-US"/>
        </w:rPr>
        <w:lastRenderedPageBreak/>
        <w:t>detected by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75904">
        <w:rPr>
          <w:rFonts w:ascii="Arial" w:hAnsi="Arial" w:cs="Arial"/>
          <w:sz w:val="24"/>
          <w:szCs w:val="24"/>
          <w:lang w:val="en-US"/>
        </w:rPr>
        <w:t>OpenPose</w:t>
      </w:r>
      <w:proofErr w:type="spellEnd"/>
      <w:r w:rsidRPr="00D75904">
        <w:rPr>
          <w:rFonts w:ascii="Arial" w:hAnsi="Arial" w:cs="Arial"/>
          <w:sz w:val="24"/>
          <w:szCs w:val="24"/>
          <w:lang w:val="en-US"/>
        </w:rPr>
        <w:t xml:space="preserve"> (Cao et al., 2019). The landmark registration method (see the main manuscript) detected </w:t>
      </w:r>
      <w:r w:rsidR="00E8497E" w:rsidRPr="00D75904">
        <w:rPr>
          <w:rFonts w:ascii="Arial" w:hAnsi="Arial" w:cs="Arial"/>
          <w:sz w:val="24"/>
          <w:szCs w:val="24"/>
          <w:lang w:val="en-US"/>
        </w:rPr>
        <w:t>70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possible dynamic regions of interest (</w:t>
      </w:r>
      <w:proofErr w:type="spellStart"/>
      <w:r w:rsidRPr="00D75904">
        <w:rPr>
          <w:rFonts w:ascii="Arial" w:hAnsi="Arial" w:cs="Arial"/>
          <w:sz w:val="24"/>
          <w:szCs w:val="24"/>
          <w:lang w:val="en-US"/>
        </w:rPr>
        <w:t>dROI</w:t>
      </w:r>
      <w:proofErr w:type="spellEnd"/>
      <w:r w:rsidRPr="00D75904">
        <w:rPr>
          <w:rFonts w:ascii="Arial" w:hAnsi="Arial" w:cs="Arial"/>
          <w:sz w:val="24"/>
          <w:szCs w:val="24"/>
          <w:lang w:val="en-US"/>
        </w:rPr>
        <w:t>) participants attended. Figure S</w:t>
      </w:r>
      <w:r w:rsidR="00E8497E" w:rsidRPr="00D75904">
        <w:rPr>
          <w:rFonts w:ascii="Arial" w:hAnsi="Arial" w:cs="Arial"/>
          <w:sz w:val="24"/>
          <w:szCs w:val="24"/>
          <w:lang w:val="en-US"/>
        </w:rPr>
        <w:t>3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shows </w:t>
      </w:r>
      <w:r w:rsidR="004A232D" w:rsidRPr="00D75904">
        <w:rPr>
          <w:rFonts w:ascii="Arial" w:hAnsi="Arial" w:cs="Arial"/>
          <w:sz w:val="24"/>
          <w:szCs w:val="24"/>
          <w:lang w:val="en-US"/>
        </w:rPr>
        <w:t>individual participant gaze patterns registered to facial landmarks.</w:t>
      </w:r>
    </w:p>
    <w:p w14:paraId="7D661C40" w14:textId="18CF8335" w:rsidR="005F4810" w:rsidRDefault="005F4810" w:rsidP="00B34380">
      <w:pPr>
        <w:rPr>
          <w:rFonts w:ascii="Arial" w:hAnsi="Arial" w:cs="Arial"/>
          <w:sz w:val="20"/>
          <w:lang w:val="en-US"/>
        </w:rPr>
      </w:pPr>
    </w:p>
    <w:p w14:paraId="7D19E3C6" w14:textId="7ED27E89" w:rsidR="005F4810" w:rsidRDefault="00B34380" w:rsidP="005F4810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en-AU"/>
        </w:rPr>
        <w:drawing>
          <wp:inline distT="0" distB="0" distL="0" distR="0" wp14:anchorId="0DE63418" wp14:editId="3CFADBE4">
            <wp:extent cx="6274435" cy="30515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69"/>
                    <a:stretch/>
                  </pic:blipFill>
                  <pic:spPr bwMode="auto">
                    <a:xfrm>
                      <a:off x="0" y="0"/>
                      <a:ext cx="6283166" cy="305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D3D43" w14:textId="50AC93E9" w:rsidR="00B34380" w:rsidRDefault="00B34380" w:rsidP="005F4810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en-AU"/>
        </w:rPr>
        <w:drawing>
          <wp:inline distT="0" distB="0" distL="0" distR="0" wp14:anchorId="619AF4BC" wp14:editId="73C27B6D">
            <wp:extent cx="6273398" cy="29983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1" b="45257"/>
                    <a:stretch/>
                  </pic:blipFill>
                  <pic:spPr bwMode="auto">
                    <a:xfrm>
                      <a:off x="0" y="0"/>
                      <a:ext cx="6279772" cy="30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F6AA6" w14:textId="77777777" w:rsidR="00B34380" w:rsidRPr="00E52001" w:rsidRDefault="00B34380" w:rsidP="005F4810">
      <w:pPr>
        <w:jc w:val="center"/>
        <w:rPr>
          <w:rFonts w:ascii="Arial" w:hAnsi="Arial" w:cs="Arial"/>
          <w:sz w:val="20"/>
          <w:lang w:val="en-US"/>
        </w:rPr>
      </w:pPr>
    </w:p>
    <w:p w14:paraId="0DA53634" w14:textId="77777777" w:rsidR="00B34380" w:rsidRDefault="00B34380" w:rsidP="00942967">
      <w:pPr>
        <w:jc w:val="center"/>
        <w:rPr>
          <w:rFonts w:ascii="Arial" w:hAnsi="Arial" w:cs="Arial"/>
          <w:b/>
          <w:sz w:val="20"/>
          <w:lang w:val="en-US"/>
        </w:rPr>
      </w:pPr>
    </w:p>
    <w:p w14:paraId="78C45210" w14:textId="41CC50AE" w:rsidR="00B34380" w:rsidRDefault="00B34380" w:rsidP="00942967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lastRenderedPageBreak/>
        <w:drawing>
          <wp:inline distT="0" distB="0" distL="0" distR="0" wp14:anchorId="09D74A65" wp14:editId="04CEB638">
            <wp:extent cx="6106753" cy="4731488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22"/>
                    <a:stretch/>
                  </pic:blipFill>
                  <pic:spPr bwMode="auto">
                    <a:xfrm>
                      <a:off x="0" y="0"/>
                      <a:ext cx="6116422" cy="473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A28A7" w14:textId="60C4E8D0" w:rsidR="00942967" w:rsidRDefault="005F4810" w:rsidP="00942967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b/>
          <w:sz w:val="20"/>
          <w:lang w:val="en-US"/>
        </w:rPr>
        <w:t>Figure S</w:t>
      </w:r>
      <w:r w:rsidR="00E8497E">
        <w:rPr>
          <w:rFonts w:ascii="Arial" w:hAnsi="Arial" w:cs="Arial"/>
          <w:b/>
          <w:sz w:val="20"/>
          <w:lang w:val="en-US"/>
        </w:rPr>
        <w:t>3</w:t>
      </w:r>
      <w:r>
        <w:rPr>
          <w:rFonts w:ascii="Arial" w:hAnsi="Arial" w:cs="Arial"/>
          <w:b/>
          <w:sz w:val="20"/>
          <w:lang w:val="en-US"/>
        </w:rPr>
        <w:t>.</w:t>
      </w:r>
      <w:r w:rsidR="00942967" w:rsidRPr="00942967">
        <w:rPr>
          <w:rFonts w:ascii="Arial" w:hAnsi="Arial" w:cs="Arial"/>
          <w:b/>
          <w:sz w:val="20"/>
          <w:lang w:val="en-US"/>
        </w:rPr>
        <w:t xml:space="preserve"> </w:t>
      </w:r>
      <w:r w:rsidR="00942967">
        <w:rPr>
          <w:rFonts w:ascii="Arial" w:hAnsi="Arial" w:cs="Arial"/>
          <w:b/>
          <w:sz w:val="20"/>
          <w:lang w:val="en-US"/>
        </w:rPr>
        <w:t>Individual participant data during face-to-face interaction task.</w:t>
      </w:r>
      <w:r w:rsidR="00942967">
        <w:rPr>
          <w:rFonts w:ascii="Arial" w:hAnsi="Arial" w:cs="Arial"/>
          <w:sz w:val="20"/>
          <w:lang w:val="en-US"/>
        </w:rPr>
        <w:t xml:space="preserve"> We show </w:t>
      </w:r>
      <w:ins w:id="65" w:author="Richard Kemp" w:date="2022-03-22T01:27:00Z">
        <w:r w:rsidR="00BA2D03">
          <w:rPr>
            <w:rFonts w:ascii="Arial" w:hAnsi="Arial" w:cs="Arial"/>
            <w:sz w:val="20"/>
            <w:lang w:val="en-US"/>
          </w:rPr>
          <w:t xml:space="preserve">fixations to the </w:t>
        </w:r>
      </w:ins>
      <w:r w:rsidR="00942967">
        <w:rPr>
          <w:rFonts w:ascii="Arial" w:hAnsi="Arial" w:cs="Arial"/>
          <w:sz w:val="20"/>
          <w:lang w:val="en-US"/>
        </w:rPr>
        <w:t xml:space="preserve">70 </w:t>
      </w:r>
      <w:proofErr w:type="spellStart"/>
      <w:r w:rsidR="00942967">
        <w:rPr>
          <w:rFonts w:ascii="Arial" w:hAnsi="Arial" w:cs="Arial"/>
          <w:sz w:val="20"/>
          <w:lang w:val="en-US"/>
        </w:rPr>
        <w:t>dROI</w:t>
      </w:r>
      <w:proofErr w:type="spellEnd"/>
      <w:r w:rsidR="00942967">
        <w:rPr>
          <w:rFonts w:ascii="Arial" w:hAnsi="Arial" w:cs="Arial"/>
          <w:sz w:val="20"/>
          <w:lang w:val="en-US"/>
        </w:rPr>
        <w:t xml:space="preserve"> </w:t>
      </w:r>
      <w:ins w:id="66" w:author="Richard Kemp" w:date="2022-03-22T01:27:00Z">
        <w:r w:rsidR="00EE4F4F">
          <w:rPr>
            <w:rFonts w:ascii="Arial" w:hAnsi="Arial" w:cs="Arial"/>
            <w:sz w:val="20"/>
            <w:lang w:val="en-US"/>
          </w:rPr>
          <w:t xml:space="preserve">identified by </w:t>
        </w:r>
        <w:proofErr w:type="spellStart"/>
        <w:r w:rsidR="00EE4F4F">
          <w:rPr>
            <w:rFonts w:ascii="Arial" w:hAnsi="Arial" w:cs="Arial"/>
            <w:sz w:val="20"/>
            <w:lang w:val="en-US"/>
          </w:rPr>
          <w:t>OpenPose</w:t>
        </w:r>
        <w:proofErr w:type="spellEnd"/>
        <w:r w:rsidR="00EE4F4F">
          <w:rPr>
            <w:rFonts w:ascii="Arial" w:hAnsi="Arial" w:cs="Arial"/>
            <w:sz w:val="20"/>
            <w:lang w:val="en-US"/>
          </w:rPr>
          <w:t xml:space="preserve"> while</w:t>
        </w:r>
        <w:del w:id="67" w:author="Victor Perrone De Lima Varela" w:date="2022-03-22T11:27:00Z">
          <w:r w:rsidR="00EE4F4F" w:rsidDel="00414516">
            <w:rPr>
              <w:rFonts w:ascii="Arial" w:hAnsi="Arial" w:cs="Arial"/>
              <w:sz w:val="20"/>
              <w:lang w:val="en-US"/>
            </w:rPr>
            <w:delText xml:space="preserve"> </w:delText>
          </w:r>
        </w:del>
        <w:r w:rsidR="00EE4F4F">
          <w:rPr>
            <w:rFonts w:ascii="Arial" w:hAnsi="Arial" w:cs="Arial"/>
            <w:sz w:val="20"/>
            <w:lang w:val="en-US"/>
          </w:rPr>
          <w:t xml:space="preserve"> </w:t>
        </w:r>
      </w:ins>
      <w:r w:rsidR="00942967">
        <w:rPr>
          <w:rFonts w:ascii="Arial" w:hAnsi="Arial" w:cs="Arial"/>
          <w:sz w:val="20"/>
          <w:lang w:val="en-US"/>
        </w:rPr>
        <w:t xml:space="preserve">participants attended </w:t>
      </w:r>
      <w:ins w:id="68" w:author="Richard Kemp" w:date="2022-03-22T01:27:00Z">
        <w:r w:rsidR="00EE4F4F">
          <w:rPr>
            <w:rFonts w:ascii="Arial" w:hAnsi="Arial" w:cs="Arial"/>
            <w:sz w:val="20"/>
            <w:lang w:val="en-US"/>
          </w:rPr>
          <w:t xml:space="preserve">to the experimenter </w:t>
        </w:r>
      </w:ins>
      <w:del w:id="69" w:author="Richard Kemp" w:date="2022-03-22T01:27:00Z">
        <w:r w:rsidR="00942967" w:rsidDel="00EE4F4F">
          <w:rPr>
            <w:rFonts w:ascii="Arial" w:hAnsi="Arial" w:cs="Arial"/>
            <w:sz w:val="20"/>
            <w:lang w:val="en-US"/>
          </w:rPr>
          <w:delText xml:space="preserve">when viewing a face </w:delText>
        </w:r>
      </w:del>
      <w:r w:rsidR="00942967">
        <w:rPr>
          <w:rFonts w:ascii="Arial" w:hAnsi="Arial" w:cs="Arial"/>
          <w:sz w:val="20"/>
          <w:lang w:val="en-US"/>
        </w:rPr>
        <w:t xml:space="preserve">during the face-to-face interaction task. The </w:t>
      </w:r>
      <w:proofErr w:type="spellStart"/>
      <w:r w:rsidR="00942967">
        <w:rPr>
          <w:rFonts w:ascii="Arial" w:hAnsi="Arial" w:cs="Arial"/>
          <w:sz w:val="20"/>
          <w:lang w:val="en-US"/>
        </w:rPr>
        <w:t>colours</w:t>
      </w:r>
      <w:proofErr w:type="spellEnd"/>
      <w:r w:rsidR="00942967">
        <w:rPr>
          <w:rFonts w:ascii="Arial" w:hAnsi="Arial" w:cs="Arial"/>
          <w:sz w:val="20"/>
          <w:lang w:val="en-US"/>
        </w:rPr>
        <w:t xml:space="preserve"> delimit facial regions for this </w:t>
      </w:r>
      <w:del w:id="70" w:author="Richard Kemp" w:date="2022-03-22T01:28:00Z">
        <w:r w:rsidR="00942967" w:rsidDel="00EE4F4F">
          <w:rPr>
            <w:rFonts w:ascii="Arial" w:hAnsi="Arial" w:cs="Arial"/>
            <w:sz w:val="20"/>
            <w:lang w:val="en-US"/>
          </w:rPr>
          <w:delText>visualisation</w:delText>
        </w:r>
      </w:del>
      <w:proofErr w:type="spellStart"/>
      <w:ins w:id="71" w:author="Richard Kemp" w:date="2022-03-22T01:28:00Z">
        <w:r w:rsidR="00EE4F4F">
          <w:rPr>
            <w:rFonts w:ascii="Arial" w:hAnsi="Arial" w:cs="Arial"/>
            <w:sz w:val="20"/>
            <w:lang w:val="en-US"/>
          </w:rPr>
          <w:t>visuali</w:t>
        </w:r>
        <w:del w:id="72" w:author="Victor Perrone De Lima Varela" w:date="2022-03-22T11:28:00Z">
          <w:r w:rsidR="00EE4F4F" w:rsidDel="00414516">
            <w:rPr>
              <w:rFonts w:ascii="Arial" w:hAnsi="Arial" w:cs="Arial"/>
              <w:sz w:val="20"/>
              <w:lang w:val="en-US"/>
            </w:rPr>
            <w:delText>z</w:delText>
          </w:r>
        </w:del>
      </w:ins>
      <w:ins w:id="73" w:author="Victor Perrone De Lima Varela" w:date="2022-03-22T11:28:00Z">
        <w:r w:rsidR="00414516">
          <w:rPr>
            <w:rFonts w:ascii="Arial" w:hAnsi="Arial" w:cs="Arial"/>
            <w:sz w:val="20"/>
            <w:lang w:val="en-US"/>
          </w:rPr>
          <w:t>s</w:t>
        </w:r>
      </w:ins>
      <w:ins w:id="74" w:author="Richard Kemp" w:date="2022-03-22T01:28:00Z">
        <w:r w:rsidR="00EE4F4F">
          <w:rPr>
            <w:rFonts w:ascii="Arial" w:hAnsi="Arial" w:cs="Arial"/>
            <w:sz w:val="20"/>
            <w:lang w:val="en-US"/>
          </w:rPr>
          <w:t>ation</w:t>
        </w:r>
        <w:proofErr w:type="spellEnd"/>
        <w:r w:rsidR="00EE4F4F">
          <w:rPr>
            <w:rFonts w:ascii="Arial" w:hAnsi="Arial" w:cs="Arial"/>
            <w:sz w:val="20"/>
            <w:lang w:val="en-US"/>
          </w:rPr>
          <w:t>, and the size of the</w:t>
        </w:r>
      </w:ins>
      <w:ins w:id="75" w:author="Victor Perrone De Lima Varela" w:date="2022-03-22T11:27:00Z">
        <w:r w:rsidR="00414516">
          <w:rPr>
            <w:rFonts w:ascii="Arial" w:hAnsi="Arial" w:cs="Arial"/>
            <w:sz w:val="20"/>
            <w:lang w:val="en-US"/>
          </w:rPr>
          <w:t xml:space="preserve"> </w:t>
        </w:r>
      </w:ins>
      <w:ins w:id="76" w:author="Richard Kemp" w:date="2022-03-22T01:28:00Z">
        <w:r w:rsidR="00EE4F4F">
          <w:rPr>
            <w:rFonts w:ascii="Arial" w:hAnsi="Arial" w:cs="Arial"/>
            <w:sz w:val="20"/>
            <w:lang w:val="en-US"/>
          </w:rPr>
          <w:t>c</w:t>
        </w:r>
        <w:del w:id="77" w:author="Victor Perrone De Lima Varela" w:date="2022-03-22T11:27:00Z">
          <w:r w:rsidR="00EE4F4F" w:rsidDel="00414516">
            <w:rPr>
              <w:rFonts w:ascii="Arial" w:hAnsi="Arial" w:cs="Arial"/>
              <w:sz w:val="20"/>
              <w:lang w:val="en-US"/>
            </w:rPr>
            <w:delText>u</w:delText>
          </w:r>
        </w:del>
        <w:r w:rsidR="00EE4F4F">
          <w:rPr>
            <w:rFonts w:ascii="Arial" w:hAnsi="Arial" w:cs="Arial"/>
            <w:sz w:val="20"/>
            <w:lang w:val="en-US"/>
          </w:rPr>
          <w:t xml:space="preserve">ircles at each </w:t>
        </w:r>
        <w:proofErr w:type="spellStart"/>
        <w:r w:rsidR="00EE4F4F">
          <w:rPr>
            <w:rFonts w:ascii="Arial" w:hAnsi="Arial" w:cs="Arial"/>
            <w:sz w:val="20"/>
            <w:lang w:val="en-US"/>
          </w:rPr>
          <w:t>dROI</w:t>
        </w:r>
        <w:proofErr w:type="spellEnd"/>
        <w:r w:rsidR="00EE4F4F">
          <w:rPr>
            <w:rFonts w:ascii="Arial" w:hAnsi="Arial" w:cs="Arial"/>
            <w:sz w:val="20"/>
            <w:lang w:val="en-US"/>
          </w:rPr>
          <w:t xml:space="preserve"> indicate the number of fixations at that point</w:t>
        </w:r>
        <w:del w:id="78" w:author="Victor Perrone De Lima Varela" w:date="2022-03-22T11:32:00Z">
          <w:r w:rsidR="00EE4F4F" w:rsidDel="0045174C">
            <w:rPr>
              <w:rFonts w:ascii="Arial" w:hAnsi="Arial" w:cs="Arial"/>
              <w:sz w:val="20"/>
              <w:lang w:val="en-US"/>
            </w:rPr>
            <w:delText>.</w:delText>
          </w:r>
        </w:del>
      </w:ins>
      <w:del w:id="79" w:author="Richard Kemp" w:date="2022-03-22T01:28:00Z">
        <w:r w:rsidR="00942967" w:rsidDel="00EE4F4F">
          <w:rPr>
            <w:rFonts w:ascii="Arial" w:hAnsi="Arial" w:cs="Arial"/>
            <w:sz w:val="20"/>
            <w:lang w:val="en-US"/>
          </w:rPr>
          <w:delText>. Also, we control the size of each dROI based on the number of fixations participants attended to it</w:delText>
        </w:r>
      </w:del>
      <w:r w:rsidR="00942967">
        <w:rPr>
          <w:rFonts w:ascii="Arial" w:hAnsi="Arial" w:cs="Arial"/>
          <w:sz w:val="20"/>
          <w:lang w:val="en-US"/>
        </w:rPr>
        <w:t>.</w:t>
      </w:r>
    </w:p>
    <w:p w14:paraId="565427FD" w14:textId="758F0261" w:rsidR="00C40792" w:rsidRDefault="00C40792" w:rsidP="006F413F">
      <w:pPr>
        <w:rPr>
          <w:rFonts w:ascii="Arial" w:hAnsi="Arial" w:cs="Arial"/>
          <w:sz w:val="20"/>
          <w:lang w:val="en-US"/>
        </w:rPr>
      </w:pPr>
    </w:p>
    <w:p w14:paraId="337447C7" w14:textId="6B94DB90" w:rsidR="00C40792" w:rsidRDefault="00916913" w:rsidP="00D75904">
      <w:pPr>
        <w:rPr>
          <w:rFonts w:ascii="Arial" w:hAnsi="Arial" w:cs="Arial"/>
          <w:b/>
          <w:noProof/>
          <w:sz w:val="20"/>
          <w:lang w:val="en-US"/>
        </w:rPr>
      </w:pPr>
      <w:r w:rsidRPr="00D75904">
        <w:rPr>
          <w:rFonts w:ascii="Arial" w:hAnsi="Arial" w:cs="Arial"/>
          <w:sz w:val="24"/>
          <w:szCs w:val="24"/>
          <w:lang w:val="en-US"/>
        </w:rPr>
        <w:t>The landmark registration</w:t>
      </w:r>
      <w:r w:rsidR="00B81701">
        <w:rPr>
          <w:rFonts w:ascii="Arial" w:hAnsi="Arial" w:cs="Arial"/>
          <w:sz w:val="24"/>
          <w:szCs w:val="24"/>
          <w:lang w:val="en-US"/>
        </w:rPr>
        <w:t xml:space="preserve"> in Figure S3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="00B81701">
        <w:rPr>
          <w:rFonts w:ascii="Arial" w:hAnsi="Arial" w:cs="Arial"/>
          <w:sz w:val="24"/>
          <w:szCs w:val="24"/>
          <w:lang w:val="en-US"/>
        </w:rPr>
        <w:t>is constrained to record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70 possible </w:t>
      </w:r>
      <w:proofErr w:type="spellStart"/>
      <w:r w:rsidRPr="00D75904">
        <w:rPr>
          <w:rFonts w:ascii="Arial" w:hAnsi="Arial" w:cs="Arial"/>
          <w:sz w:val="24"/>
          <w:szCs w:val="24"/>
          <w:lang w:val="en-US"/>
        </w:rPr>
        <w:t>dROI</w:t>
      </w:r>
      <w:proofErr w:type="spellEnd"/>
      <w:r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="00B81701">
        <w:rPr>
          <w:rFonts w:ascii="Arial" w:hAnsi="Arial" w:cs="Arial"/>
          <w:sz w:val="24"/>
          <w:szCs w:val="24"/>
          <w:lang w:val="en-US"/>
        </w:rPr>
        <w:t xml:space="preserve">positions </w:t>
      </w:r>
      <w:del w:id="80" w:author="Richard Kemp" w:date="2022-03-22T01:29:00Z">
        <w:r w:rsidR="00B81701" w:rsidDel="00EE4F4F">
          <w:rPr>
            <w:rFonts w:ascii="Arial" w:hAnsi="Arial" w:cs="Arial"/>
            <w:sz w:val="24"/>
            <w:szCs w:val="24"/>
            <w:lang w:val="en-US"/>
          </w:rPr>
          <w:delText xml:space="preserve">in </w:delText>
        </w:r>
      </w:del>
      <w:ins w:id="81" w:author="Richard Kemp" w:date="2022-03-22T01:29:00Z">
        <w:r w:rsidR="00EE4F4F">
          <w:rPr>
            <w:rFonts w:ascii="Arial" w:hAnsi="Arial" w:cs="Arial"/>
            <w:sz w:val="24"/>
            <w:szCs w:val="24"/>
            <w:lang w:val="en-US"/>
          </w:rPr>
          <w:t xml:space="preserve">on </w:t>
        </w:r>
      </w:ins>
      <w:r w:rsidR="00B81701">
        <w:rPr>
          <w:rFonts w:ascii="Arial" w:hAnsi="Arial" w:cs="Arial"/>
          <w:sz w:val="24"/>
          <w:szCs w:val="24"/>
          <w:lang w:val="en-US"/>
        </w:rPr>
        <w:t xml:space="preserve">a 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face. However, the heatmap registration method allows more </w:t>
      </w:r>
      <w:r w:rsidR="00B81701">
        <w:rPr>
          <w:rFonts w:ascii="Arial" w:hAnsi="Arial" w:cs="Arial"/>
          <w:sz w:val="24"/>
          <w:szCs w:val="24"/>
          <w:lang w:val="en-US"/>
        </w:rPr>
        <w:t>fine-grained</w:t>
      </w:r>
      <w:r w:rsidR="00B81701"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Pr="00D75904">
        <w:rPr>
          <w:rFonts w:ascii="Arial" w:hAnsi="Arial" w:cs="Arial"/>
          <w:sz w:val="24"/>
          <w:szCs w:val="24"/>
          <w:lang w:val="en-US"/>
        </w:rPr>
        <w:t>analysis because it uses the relation between these landmarks to determine the exact location of where a fixation landed on a face (see main text). Figure S</w:t>
      </w:r>
      <w:r w:rsidR="006F413F" w:rsidRPr="00D75904">
        <w:rPr>
          <w:rFonts w:ascii="Arial" w:hAnsi="Arial" w:cs="Arial"/>
          <w:sz w:val="24"/>
          <w:szCs w:val="24"/>
          <w:lang w:val="en-US"/>
        </w:rPr>
        <w:t>4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 shows </w:t>
      </w:r>
      <w:r w:rsidR="00B81701">
        <w:rPr>
          <w:rFonts w:ascii="Arial" w:hAnsi="Arial" w:cs="Arial"/>
          <w:sz w:val="24"/>
          <w:szCs w:val="24"/>
          <w:lang w:val="en-US"/>
        </w:rPr>
        <w:t>individual</w:t>
      </w:r>
      <w:del w:id="82" w:author="Victor Perrone De Lima Varela" w:date="2022-03-22T11:33:00Z">
        <w:r w:rsidR="00B81701" w:rsidDel="0045174C">
          <w:rPr>
            <w:rFonts w:ascii="Arial" w:hAnsi="Arial" w:cs="Arial"/>
            <w:sz w:val="24"/>
            <w:szCs w:val="24"/>
            <w:lang w:val="en-US"/>
          </w:rPr>
          <w:delText xml:space="preserve"> </w:delText>
        </w:r>
      </w:del>
      <w:del w:id="83" w:author="Richard Kemp" w:date="2022-03-22T01:29:00Z">
        <w:r w:rsidR="00B81701" w:rsidDel="00EE4F4F">
          <w:rPr>
            <w:rFonts w:ascii="Arial" w:hAnsi="Arial" w:cs="Arial"/>
            <w:sz w:val="24"/>
            <w:szCs w:val="24"/>
            <w:lang w:val="en-US"/>
          </w:rPr>
          <w:delText>participant</w:delText>
        </w:r>
      </w:del>
      <w:r w:rsidR="00B81701">
        <w:rPr>
          <w:rFonts w:ascii="Arial" w:hAnsi="Arial" w:cs="Arial"/>
          <w:sz w:val="24"/>
          <w:szCs w:val="24"/>
          <w:lang w:val="en-US"/>
        </w:rPr>
        <w:t xml:space="preserve"> heatmaps </w:t>
      </w:r>
      <w:del w:id="84" w:author="Richard Kemp" w:date="2022-03-22T01:29:00Z">
        <w:r w:rsidR="00B81701" w:rsidDel="00EE4F4F">
          <w:rPr>
            <w:rFonts w:ascii="Arial" w:hAnsi="Arial" w:cs="Arial"/>
            <w:sz w:val="24"/>
            <w:szCs w:val="24"/>
            <w:lang w:val="en-US"/>
          </w:rPr>
          <w:delText>of</w:delText>
        </w:r>
      </w:del>
      <w:ins w:id="85" w:author="Richard Kemp" w:date="2022-03-22T01:29:00Z">
        <w:r w:rsidR="00EE4F4F">
          <w:rPr>
            <w:rFonts w:ascii="Arial" w:hAnsi="Arial" w:cs="Arial"/>
            <w:sz w:val="24"/>
            <w:szCs w:val="24"/>
            <w:lang w:val="en-US"/>
          </w:rPr>
          <w:t>for</w:t>
        </w:r>
      </w:ins>
      <w:r w:rsidR="00B81701" w:rsidRPr="00D75904">
        <w:rPr>
          <w:rFonts w:ascii="Arial" w:hAnsi="Arial" w:cs="Arial"/>
          <w:sz w:val="24"/>
          <w:szCs w:val="24"/>
          <w:lang w:val="en-US"/>
        </w:rPr>
        <w:t xml:space="preserve"> </w:t>
      </w:r>
      <w:r w:rsidRPr="00D75904">
        <w:rPr>
          <w:rFonts w:ascii="Arial" w:hAnsi="Arial" w:cs="Arial"/>
          <w:sz w:val="24"/>
          <w:szCs w:val="24"/>
          <w:lang w:val="en-US"/>
        </w:rPr>
        <w:t xml:space="preserve">each participant </w:t>
      </w:r>
      <w:ins w:id="86" w:author="Richard Kemp" w:date="2022-03-22T01:29:00Z">
        <w:r w:rsidR="00EE4F4F">
          <w:rPr>
            <w:rFonts w:ascii="Arial" w:hAnsi="Arial" w:cs="Arial"/>
            <w:sz w:val="24"/>
            <w:szCs w:val="24"/>
            <w:lang w:val="en-US"/>
          </w:rPr>
          <w:t xml:space="preserve">as they </w:t>
        </w:r>
      </w:ins>
      <w:r w:rsidRPr="00D75904">
        <w:rPr>
          <w:rFonts w:ascii="Arial" w:hAnsi="Arial" w:cs="Arial"/>
          <w:sz w:val="24"/>
          <w:szCs w:val="24"/>
          <w:lang w:val="en-US"/>
        </w:rPr>
        <w:t xml:space="preserve">focused on </w:t>
      </w:r>
      <w:ins w:id="87" w:author="Richard Kemp" w:date="2022-03-22T01:29:00Z">
        <w:r w:rsidR="00EE4F4F">
          <w:rPr>
            <w:rFonts w:ascii="Arial" w:hAnsi="Arial" w:cs="Arial"/>
            <w:sz w:val="24"/>
            <w:szCs w:val="24"/>
            <w:lang w:val="en-US"/>
          </w:rPr>
          <w:t>the experimenter</w:t>
        </w:r>
      </w:ins>
      <w:ins w:id="88" w:author="Richard Kemp" w:date="2022-03-22T01:30:00Z">
        <w:del w:id="89" w:author="Victor Perrone De Lima Varela" w:date="2022-03-22T11:28:00Z">
          <w:r w:rsidR="00EE4F4F" w:rsidDel="00414516">
            <w:rPr>
              <w:rFonts w:ascii="Arial" w:hAnsi="Arial" w:cs="Arial"/>
              <w:sz w:val="24"/>
              <w:szCs w:val="24"/>
              <w:lang w:val="en-US"/>
            </w:rPr>
            <w:delText>’</w:delText>
          </w:r>
        </w:del>
      </w:ins>
      <w:ins w:id="90" w:author="Victor Perrone De Lima Varela" w:date="2022-03-22T11:28:00Z">
        <w:r w:rsidR="00414516">
          <w:rPr>
            <w:rFonts w:ascii="Arial" w:hAnsi="Arial" w:cs="Arial"/>
            <w:sz w:val="24"/>
            <w:szCs w:val="24"/>
            <w:lang w:val="en-US"/>
          </w:rPr>
          <w:t>'</w:t>
        </w:r>
      </w:ins>
      <w:ins w:id="91" w:author="Richard Kemp" w:date="2022-03-22T01:30:00Z">
        <w:r w:rsidR="00EE4F4F">
          <w:rPr>
            <w:rFonts w:ascii="Arial" w:hAnsi="Arial" w:cs="Arial"/>
            <w:sz w:val="24"/>
            <w:szCs w:val="24"/>
            <w:lang w:val="en-US"/>
          </w:rPr>
          <w:t>s face</w:t>
        </w:r>
      </w:ins>
      <w:ins w:id="92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 xml:space="preserve"> </w:t>
        </w:r>
      </w:ins>
      <w:del w:id="93" w:author="Richard Kemp" w:date="2022-03-22T01:30:00Z">
        <w:r w:rsidRPr="00D75904" w:rsidDel="00EE4F4F">
          <w:rPr>
            <w:rFonts w:ascii="Arial" w:hAnsi="Arial" w:cs="Arial"/>
            <w:sz w:val="24"/>
            <w:szCs w:val="24"/>
            <w:lang w:val="en-US"/>
          </w:rPr>
          <w:delText xml:space="preserve">faces </w:delText>
        </w:r>
      </w:del>
      <w:r w:rsidRPr="00D75904">
        <w:rPr>
          <w:rFonts w:ascii="Arial" w:hAnsi="Arial" w:cs="Arial"/>
          <w:sz w:val="24"/>
          <w:szCs w:val="24"/>
          <w:lang w:val="en-US"/>
        </w:rPr>
        <w:t>during the face-to-face task</w:t>
      </w:r>
      <w:r w:rsidR="00B81701">
        <w:rPr>
          <w:rFonts w:ascii="Arial" w:hAnsi="Arial" w:cs="Arial"/>
          <w:sz w:val="24"/>
          <w:szCs w:val="24"/>
          <w:lang w:val="en-US"/>
        </w:rPr>
        <w:t xml:space="preserve">. Comparing </w:t>
      </w:r>
      <w:ins w:id="94" w:author="Richard Kemp" w:date="2022-03-22T01:30:00Z">
        <w:r w:rsidR="00EE4F4F">
          <w:rPr>
            <w:rFonts w:ascii="Arial" w:hAnsi="Arial" w:cs="Arial"/>
            <w:sz w:val="24"/>
            <w:szCs w:val="24"/>
            <w:lang w:val="en-US"/>
          </w:rPr>
          <w:t xml:space="preserve">the patterns in </w:t>
        </w:r>
      </w:ins>
      <w:del w:id="95" w:author="Richard Kemp" w:date="2022-03-22T01:30:00Z">
        <w:r w:rsidR="00B81701" w:rsidDel="00EE4F4F">
          <w:rPr>
            <w:rFonts w:ascii="Arial" w:hAnsi="Arial" w:cs="Arial"/>
            <w:sz w:val="24"/>
            <w:szCs w:val="24"/>
            <w:lang w:val="en-US"/>
          </w:rPr>
          <w:delText xml:space="preserve">between participants data in </w:delText>
        </w:r>
      </w:del>
      <w:r w:rsidR="00B81701">
        <w:rPr>
          <w:rFonts w:ascii="Arial" w:hAnsi="Arial" w:cs="Arial"/>
          <w:sz w:val="24"/>
          <w:szCs w:val="24"/>
          <w:lang w:val="en-US"/>
        </w:rPr>
        <w:t>Figures</w:t>
      </w:r>
      <w:ins w:id="96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 xml:space="preserve"> </w:t>
        </w:r>
      </w:ins>
      <w:r w:rsidR="00B81701">
        <w:rPr>
          <w:rFonts w:ascii="Arial" w:hAnsi="Arial" w:cs="Arial"/>
          <w:sz w:val="24"/>
          <w:szCs w:val="24"/>
          <w:lang w:val="en-US"/>
        </w:rPr>
        <w:t>S3 and S4</w:t>
      </w:r>
      <w:ins w:id="97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>,</w:t>
        </w:r>
      </w:ins>
      <w:r w:rsidR="00B81701">
        <w:rPr>
          <w:rFonts w:ascii="Arial" w:hAnsi="Arial" w:cs="Arial"/>
          <w:sz w:val="24"/>
          <w:szCs w:val="24"/>
          <w:lang w:val="en-US"/>
        </w:rPr>
        <w:t xml:space="preserve"> </w:t>
      </w:r>
      <w:ins w:id="98" w:author="Richard Kemp" w:date="2022-03-22T01:30:00Z">
        <w:r w:rsidR="00EE4F4F">
          <w:rPr>
            <w:rFonts w:ascii="Arial" w:hAnsi="Arial" w:cs="Arial"/>
            <w:sz w:val="24"/>
            <w:szCs w:val="24"/>
            <w:lang w:val="en-US"/>
          </w:rPr>
          <w:t>there is some indication</w:t>
        </w:r>
      </w:ins>
      <w:ins w:id="99" w:author="Richard Kemp" w:date="2022-03-22T01:31:00Z">
        <w:r w:rsidR="00EE4F4F">
          <w:rPr>
            <w:rFonts w:ascii="Arial" w:hAnsi="Arial" w:cs="Arial"/>
            <w:sz w:val="24"/>
            <w:szCs w:val="24"/>
            <w:lang w:val="en-US"/>
          </w:rPr>
          <w:t xml:space="preserve"> of the </w:t>
        </w:r>
      </w:ins>
      <w:del w:id="100" w:author="Richard Kemp" w:date="2022-03-22T01:31:00Z">
        <w:r w:rsidR="00B81701" w:rsidDel="00EE4F4F">
          <w:rPr>
            <w:rFonts w:ascii="Arial" w:hAnsi="Arial" w:cs="Arial"/>
            <w:sz w:val="24"/>
            <w:szCs w:val="24"/>
            <w:lang w:val="en-US"/>
          </w:rPr>
          <w:delText xml:space="preserve">shows the </w:delText>
        </w:r>
      </w:del>
      <w:r w:rsidR="00B81701">
        <w:rPr>
          <w:rFonts w:ascii="Arial" w:hAnsi="Arial" w:cs="Arial"/>
          <w:sz w:val="24"/>
          <w:szCs w:val="24"/>
          <w:lang w:val="en-US"/>
        </w:rPr>
        <w:t>advantage of using triangulation of spatial location</w:t>
      </w:r>
      <w:del w:id="101" w:author="Victor Perrone De Lima Varela" w:date="2022-03-22T11:33:00Z">
        <w:r w:rsidR="00B81701" w:rsidDel="0045174C">
          <w:rPr>
            <w:rFonts w:ascii="Arial" w:hAnsi="Arial" w:cs="Arial"/>
            <w:sz w:val="24"/>
            <w:szCs w:val="24"/>
            <w:lang w:val="en-US"/>
          </w:rPr>
          <w:delText>, f</w:delText>
        </w:r>
      </w:del>
      <w:ins w:id="102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>. F</w:t>
        </w:r>
      </w:ins>
      <w:r w:rsidR="00B81701">
        <w:rPr>
          <w:rFonts w:ascii="Arial" w:hAnsi="Arial" w:cs="Arial"/>
          <w:sz w:val="24"/>
          <w:szCs w:val="24"/>
          <w:lang w:val="en-US"/>
        </w:rPr>
        <w:t>or example</w:t>
      </w:r>
      <w:ins w:id="103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>,</w:t>
        </w:r>
      </w:ins>
      <w:r w:rsidR="00B81701">
        <w:rPr>
          <w:rFonts w:ascii="Arial" w:hAnsi="Arial" w:cs="Arial"/>
          <w:sz w:val="24"/>
          <w:szCs w:val="24"/>
          <w:lang w:val="en-US"/>
        </w:rPr>
        <w:t xml:space="preserve"> </w:t>
      </w:r>
      <w:del w:id="104" w:author="Victor Perrone De Lima Varela" w:date="2022-03-22T11:33:00Z">
        <w:r w:rsidR="00B81701" w:rsidDel="0045174C">
          <w:rPr>
            <w:rFonts w:ascii="Arial" w:hAnsi="Arial" w:cs="Arial"/>
            <w:sz w:val="24"/>
            <w:szCs w:val="24"/>
            <w:lang w:val="en-US"/>
          </w:rPr>
          <w:delText xml:space="preserve">P32 appears to have a relatively diffuse gaze pattern when </w:delText>
        </w:r>
      </w:del>
      <w:ins w:id="105" w:author="Richard Kemp" w:date="2022-03-22T01:31:00Z">
        <w:del w:id="106" w:author="Victor Perrone De Lima Varela" w:date="2022-03-22T11:33:00Z">
          <w:r w:rsidR="00EE4F4F" w:rsidDel="0045174C">
            <w:rPr>
              <w:rFonts w:ascii="Arial" w:hAnsi="Arial" w:cs="Arial"/>
              <w:sz w:val="24"/>
              <w:szCs w:val="24"/>
              <w:lang w:val="en-US"/>
            </w:rPr>
            <w:delText xml:space="preserve">analysed </w:delText>
          </w:r>
        </w:del>
      </w:ins>
      <w:del w:id="107" w:author="Victor Perrone De Lima Varela" w:date="2022-03-22T11:33:00Z">
        <w:r w:rsidR="00B81701" w:rsidDel="0045174C">
          <w:rPr>
            <w:rFonts w:ascii="Arial" w:hAnsi="Arial" w:cs="Arial"/>
            <w:sz w:val="24"/>
            <w:szCs w:val="24"/>
            <w:lang w:val="en-US"/>
          </w:rPr>
          <w:delText>using landmark registratio</w:delText>
        </w:r>
      </w:del>
      <w:ins w:id="108" w:author="Victor Perrone De Lima Varela" w:date="2022-03-22T11:33:00Z">
        <w:r w:rsidR="0045174C">
          <w:rPr>
            <w:rFonts w:ascii="Arial" w:hAnsi="Arial" w:cs="Arial"/>
            <w:sz w:val="24"/>
            <w:szCs w:val="24"/>
            <w:lang w:val="en-US"/>
          </w:rPr>
          <w:t xml:space="preserve">when </w:t>
        </w:r>
        <w:proofErr w:type="spellStart"/>
        <w:r w:rsidR="0045174C">
          <w:rPr>
            <w:rFonts w:ascii="Arial" w:hAnsi="Arial" w:cs="Arial"/>
            <w:sz w:val="24"/>
            <w:szCs w:val="24"/>
            <w:lang w:val="en-US"/>
          </w:rPr>
          <w:t>analysed</w:t>
        </w:r>
        <w:proofErr w:type="spellEnd"/>
        <w:r w:rsidR="0045174C">
          <w:rPr>
            <w:rFonts w:ascii="Arial" w:hAnsi="Arial" w:cs="Arial"/>
            <w:sz w:val="24"/>
            <w:szCs w:val="24"/>
            <w:lang w:val="en-US"/>
          </w:rPr>
          <w:t xml:space="preserve"> using landmark registration, P32 appears to have a relatively diffuse gaze patter</w:t>
        </w:r>
      </w:ins>
      <w:r w:rsidR="00B81701">
        <w:rPr>
          <w:rFonts w:ascii="Arial" w:hAnsi="Arial" w:cs="Arial"/>
          <w:sz w:val="24"/>
          <w:szCs w:val="24"/>
          <w:lang w:val="en-US"/>
        </w:rPr>
        <w:t>n, but this is revealed as a more focal pattern when using triangulation.</w:t>
      </w:r>
    </w:p>
    <w:p w14:paraId="6349213C" w14:textId="3F7B3A82" w:rsidR="00C40792" w:rsidRDefault="00C40792" w:rsidP="00C40792">
      <w:pPr>
        <w:jc w:val="center"/>
        <w:rPr>
          <w:rFonts w:ascii="Arial" w:hAnsi="Arial" w:cs="Arial"/>
          <w:b/>
          <w:sz w:val="20"/>
          <w:lang w:val="en-US"/>
        </w:rPr>
      </w:pPr>
    </w:p>
    <w:p w14:paraId="33CC1F0D" w14:textId="5D1D7E20" w:rsidR="00C40792" w:rsidRDefault="00B34380" w:rsidP="00C40792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lastRenderedPageBreak/>
        <w:drawing>
          <wp:inline distT="0" distB="0" distL="0" distR="0" wp14:anchorId="12E100C2" wp14:editId="3FDB5A21">
            <wp:extent cx="6325351" cy="587980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38"/>
                    <a:stretch/>
                  </pic:blipFill>
                  <pic:spPr bwMode="auto">
                    <a:xfrm>
                      <a:off x="0" y="0"/>
                      <a:ext cx="6328320" cy="58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C7F2B" w14:textId="7C170AFD" w:rsidR="00B34380" w:rsidRDefault="00B34380" w:rsidP="00C40792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drawing>
          <wp:inline distT="0" distB="0" distL="0" distR="0" wp14:anchorId="35C22DE6" wp14:editId="6A0E1688">
            <wp:extent cx="6297116" cy="152045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42" b="29651"/>
                    <a:stretch/>
                  </pic:blipFill>
                  <pic:spPr bwMode="auto">
                    <a:xfrm>
                      <a:off x="0" y="0"/>
                      <a:ext cx="6326684" cy="15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231F" w14:textId="2032C12C" w:rsidR="00B34380" w:rsidRDefault="00B34380" w:rsidP="00C40792">
      <w:pPr>
        <w:jc w:val="center"/>
        <w:rPr>
          <w:rFonts w:ascii="Arial" w:hAnsi="Arial" w:cs="Arial"/>
          <w:b/>
          <w:sz w:val="20"/>
          <w:lang w:val="en-US"/>
        </w:rPr>
      </w:pPr>
      <w:r>
        <w:rPr>
          <w:rFonts w:ascii="Arial" w:hAnsi="Arial" w:cs="Arial"/>
          <w:b/>
          <w:noProof/>
          <w:sz w:val="20"/>
          <w:lang w:eastAsia="en-AU"/>
        </w:rPr>
        <w:lastRenderedPageBreak/>
        <w:drawing>
          <wp:inline distT="0" distB="0" distL="0" distR="0" wp14:anchorId="7F17ED6F" wp14:editId="52885FD4">
            <wp:extent cx="6291879" cy="3253563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47"/>
                    <a:stretch/>
                  </pic:blipFill>
                  <pic:spPr bwMode="auto">
                    <a:xfrm>
                      <a:off x="0" y="0"/>
                      <a:ext cx="6301888" cy="325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4B3AF" w14:textId="39834516" w:rsidR="00C40792" w:rsidRDefault="00C40792" w:rsidP="00C40792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b/>
          <w:sz w:val="20"/>
          <w:lang w:val="en-US"/>
        </w:rPr>
        <w:t>Figure S</w:t>
      </w:r>
      <w:r w:rsidR="00E8497E">
        <w:rPr>
          <w:rFonts w:ascii="Arial" w:hAnsi="Arial" w:cs="Arial"/>
          <w:b/>
          <w:sz w:val="20"/>
          <w:lang w:val="en-US"/>
        </w:rPr>
        <w:t>4</w:t>
      </w:r>
      <w:r>
        <w:rPr>
          <w:rFonts w:ascii="Arial" w:hAnsi="Arial" w:cs="Arial"/>
          <w:b/>
          <w:sz w:val="20"/>
          <w:lang w:val="en-US"/>
        </w:rPr>
        <w:t>.</w:t>
      </w:r>
      <w:r w:rsidRPr="00942967">
        <w:rPr>
          <w:rFonts w:ascii="Arial" w:hAnsi="Arial" w:cs="Arial"/>
          <w:b/>
          <w:sz w:val="20"/>
          <w:lang w:val="en-US"/>
        </w:rPr>
        <w:t xml:space="preserve"> </w:t>
      </w:r>
      <w:r>
        <w:rPr>
          <w:rFonts w:ascii="Arial" w:hAnsi="Arial" w:cs="Arial"/>
          <w:b/>
          <w:sz w:val="20"/>
          <w:lang w:val="en-US"/>
        </w:rPr>
        <w:t>Individual participant data during face-to-face interaction task.</w:t>
      </w:r>
      <w:r>
        <w:rPr>
          <w:rFonts w:ascii="Arial" w:hAnsi="Arial" w:cs="Arial"/>
          <w:sz w:val="20"/>
          <w:lang w:val="en-US"/>
        </w:rPr>
        <w:t xml:space="preserve"> We show the heatmap registration method results to where participants attended when viewing a face during the face-to-face interaction task. </w:t>
      </w:r>
    </w:p>
    <w:p w14:paraId="72AB5E7C" w14:textId="77777777" w:rsidR="00C40792" w:rsidRDefault="00C40792" w:rsidP="00942967">
      <w:pPr>
        <w:jc w:val="center"/>
        <w:rPr>
          <w:rFonts w:ascii="Arial" w:hAnsi="Arial" w:cs="Arial"/>
          <w:sz w:val="20"/>
          <w:lang w:val="en-US"/>
        </w:rPr>
      </w:pPr>
    </w:p>
    <w:p w14:paraId="1F47E8B8" w14:textId="48F7C502" w:rsidR="00C40792" w:rsidRDefault="007D384E">
      <w:pPr>
        <w:pStyle w:val="Heading1"/>
        <w:rPr>
          <w:sz w:val="20"/>
          <w:lang w:val="en-US"/>
        </w:rPr>
        <w:pPrChange w:id="109" w:author="Victor Varela" w:date="2022-03-22T11:25:00Z">
          <w:pPr/>
        </w:pPrChange>
      </w:pPr>
      <w:r w:rsidRPr="007D384E">
        <w:t>Comparing automatic versus manual coding</w:t>
      </w:r>
    </w:p>
    <w:p w14:paraId="407C1A46" w14:textId="43D1C023" w:rsidR="009A3785" w:rsidRDefault="00323BC0" w:rsidP="00323B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 </w:t>
      </w:r>
      <w:ins w:id="110" w:author="Richard Kemp" w:date="2022-03-22T01:32:00Z">
        <w:r w:rsidR="00EE4F4F">
          <w:rPr>
            <w:rFonts w:ascii="Arial" w:hAnsi="Arial" w:cs="Arial"/>
            <w:sz w:val="24"/>
            <w:szCs w:val="24"/>
          </w:rPr>
          <w:t xml:space="preserve">validate the use of </w:t>
        </w:r>
      </w:ins>
      <w:del w:id="111" w:author="Richard Kemp" w:date="2022-03-22T01:32:00Z">
        <w:r w:rsidR="00B81701" w:rsidDel="00EE4F4F">
          <w:rPr>
            <w:rFonts w:ascii="Arial" w:hAnsi="Arial" w:cs="Arial"/>
            <w:sz w:val="24"/>
            <w:szCs w:val="24"/>
          </w:rPr>
          <w:delText>compare</w:delText>
        </w:r>
        <w:r w:rsidDel="00EE4F4F">
          <w:rPr>
            <w:rFonts w:ascii="Arial" w:hAnsi="Arial" w:cs="Arial"/>
            <w:sz w:val="24"/>
            <w:szCs w:val="24"/>
          </w:rPr>
          <w:delText xml:space="preserve"> </w:delText>
        </w:r>
      </w:del>
      <w:proofErr w:type="spellStart"/>
      <w:r>
        <w:rPr>
          <w:rFonts w:ascii="Arial" w:hAnsi="Arial" w:cs="Arial"/>
          <w:sz w:val="24"/>
          <w:szCs w:val="24"/>
        </w:rPr>
        <w:t>OpenPose</w:t>
      </w:r>
      <w:proofErr w:type="spellEnd"/>
      <w:r>
        <w:rPr>
          <w:rFonts w:ascii="Arial" w:hAnsi="Arial" w:cs="Arial"/>
          <w:sz w:val="24"/>
          <w:szCs w:val="24"/>
        </w:rPr>
        <w:t xml:space="preserve"> to</w:t>
      </w:r>
      <w:ins w:id="112" w:author="Richard Kemp" w:date="2022-03-22T01:32:00Z">
        <w:r w:rsidR="00EE4F4F">
          <w:rPr>
            <w:rFonts w:ascii="Arial" w:hAnsi="Arial" w:cs="Arial"/>
            <w:sz w:val="24"/>
            <w:szCs w:val="24"/>
          </w:rPr>
          <w:t xml:space="preserve"> detect the pre</w:t>
        </w:r>
        <w:del w:id="113" w:author="Victor Perrone De Lima Varela" w:date="2022-03-22T11:32:00Z">
          <w:r w:rsidR="00EE4F4F" w:rsidDel="0045174C">
            <w:rPr>
              <w:rFonts w:ascii="Arial" w:hAnsi="Arial" w:cs="Arial"/>
              <w:sz w:val="24"/>
              <w:szCs w:val="24"/>
            </w:rPr>
            <w:delText>c</w:delText>
          </w:r>
        </w:del>
      </w:ins>
      <w:ins w:id="114" w:author="Victor Perrone De Lima Varela" w:date="2022-03-22T11:32:00Z">
        <w:r w:rsidR="0045174C">
          <w:rPr>
            <w:rFonts w:ascii="Arial" w:hAnsi="Arial" w:cs="Arial"/>
            <w:sz w:val="24"/>
            <w:szCs w:val="24"/>
          </w:rPr>
          <w:t>s</w:t>
        </w:r>
      </w:ins>
      <w:ins w:id="115" w:author="Richard Kemp" w:date="2022-03-22T01:32:00Z">
        <w:r w:rsidR="00EE4F4F">
          <w:rPr>
            <w:rFonts w:ascii="Arial" w:hAnsi="Arial" w:cs="Arial"/>
            <w:sz w:val="24"/>
            <w:szCs w:val="24"/>
          </w:rPr>
          <w:t xml:space="preserve">ence of a person in a video frame, </w:t>
        </w:r>
      </w:ins>
      <w:r>
        <w:rPr>
          <w:rFonts w:ascii="Arial" w:hAnsi="Arial" w:cs="Arial"/>
          <w:sz w:val="24"/>
          <w:szCs w:val="24"/>
        </w:rPr>
        <w:t xml:space="preserve"> </w:t>
      </w:r>
      <w:del w:id="116" w:author="Richard Kemp" w:date="2022-03-22T01:33:00Z">
        <w:r w:rsidR="00B81701" w:rsidDel="00EE4F4F">
          <w:rPr>
            <w:rFonts w:ascii="Arial" w:hAnsi="Arial" w:cs="Arial"/>
            <w:sz w:val="24"/>
            <w:szCs w:val="24"/>
          </w:rPr>
          <w:delText xml:space="preserve">human person </w:delText>
        </w:r>
        <w:r w:rsidDel="00EE4F4F">
          <w:rPr>
            <w:rFonts w:ascii="Arial" w:hAnsi="Arial" w:cs="Arial"/>
            <w:sz w:val="24"/>
            <w:szCs w:val="24"/>
          </w:rPr>
          <w:delText>detecti</w:delText>
        </w:r>
        <w:r w:rsidR="00B81701" w:rsidDel="00EE4F4F">
          <w:rPr>
            <w:rFonts w:ascii="Arial" w:hAnsi="Arial" w:cs="Arial"/>
            <w:sz w:val="24"/>
            <w:szCs w:val="24"/>
          </w:rPr>
          <w:delText xml:space="preserve">on </w:delText>
        </w:r>
        <w:r w:rsidDel="00EE4F4F">
          <w:rPr>
            <w:rFonts w:ascii="Arial" w:hAnsi="Arial" w:cs="Arial"/>
            <w:sz w:val="24"/>
            <w:szCs w:val="24"/>
          </w:rPr>
          <w:delText xml:space="preserve">in </w:delText>
        </w:r>
        <w:r w:rsidR="00B81701" w:rsidDel="00EE4F4F">
          <w:rPr>
            <w:rFonts w:ascii="Arial" w:hAnsi="Arial" w:cs="Arial"/>
            <w:sz w:val="24"/>
            <w:szCs w:val="24"/>
          </w:rPr>
          <w:delText>video frames,</w:delText>
        </w:r>
        <w:r w:rsidDel="00EE4F4F">
          <w:rPr>
            <w:rFonts w:ascii="Arial" w:hAnsi="Arial" w:cs="Arial"/>
            <w:sz w:val="24"/>
            <w:szCs w:val="24"/>
          </w:rPr>
          <w:delText xml:space="preserve"> </w:delText>
        </w:r>
      </w:del>
      <w:r w:rsidR="00B81701">
        <w:rPr>
          <w:rFonts w:ascii="Arial" w:hAnsi="Arial" w:cs="Arial"/>
          <w:sz w:val="24"/>
          <w:szCs w:val="24"/>
        </w:rPr>
        <w:t>w</w:t>
      </w:r>
      <w:r w:rsidR="009A2490" w:rsidRPr="00C76F37">
        <w:rPr>
          <w:rFonts w:ascii="Arial" w:hAnsi="Arial" w:cs="Arial"/>
          <w:sz w:val="24"/>
          <w:szCs w:val="24"/>
        </w:rPr>
        <w:t>e randomly sampled 560 frames from participants</w:t>
      </w:r>
      <w:r>
        <w:rPr>
          <w:rFonts w:ascii="Arial" w:hAnsi="Arial" w:cs="Arial"/>
          <w:sz w:val="24"/>
          <w:szCs w:val="24"/>
        </w:rPr>
        <w:t xml:space="preserve">' </w:t>
      </w:r>
      <w:r w:rsidR="009A2490" w:rsidRPr="00C76F37">
        <w:rPr>
          <w:rFonts w:ascii="Arial" w:hAnsi="Arial" w:cs="Arial"/>
          <w:sz w:val="24"/>
          <w:szCs w:val="24"/>
        </w:rPr>
        <w:t>navigation task</w:t>
      </w:r>
      <w:r w:rsidR="00B81701">
        <w:rPr>
          <w:rFonts w:ascii="Arial" w:hAnsi="Arial" w:cs="Arial"/>
          <w:sz w:val="24"/>
          <w:szCs w:val="24"/>
        </w:rPr>
        <w:t xml:space="preserve"> recordings in which a fixation was recorded</w:t>
      </w:r>
      <w:r w:rsidR="009A2490" w:rsidRPr="00C76F37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Figure S6 shows an example of a frame image. </w:t>
      </w:r>
      <w:ins w:id="117" w:author="Richard Kemp" w:date="2022-03-22T01:34:00Z">
        <w:r w:rsidR="00EE4F4F">
          <w:rPr>
            <w:rFonts w:ascii="Arial" w:hAnsi="Arial" w:cs="Arial"/>
            <w:sz w:val="24"/>
            <w:szCs w:val="24"/>
          </w:rPr>
          <w:t xml:space="preserve">Four naïve volunteers then </w:t>
        </w:r>
      </w:ins>
      <w:del w:id="118" w:author="Richard Kemp" w:date="2022-03-22T01:34:00Z">
        <w:r w:rsidR="009A2490" w:rsidRPr="00C76F37" w:rsidDel="00EE4F4F">
          <w:rPr>
            <w:rFonts w:ascii="Arial" w:hAnsi="Arial" w:cs="Arial"/>
            <w:sz w:val="24"/>
            <w:szCs w:val="24"/>
          </w:rPr>
          <w:delText xml:space="preserve">Subsequently, we asked four different </w:delText>
        </w:r>
      </w:del>
      <w:del w:id="119" w:author="Richard Kemp" w:date="2022-03-22T01:33:00Z">
        <w:r w:rsidR="009A2490" w:rsidRPr="00C76F37" w:rsidDel="00EE4F4F">
          <w:rPr>
            <w:rFonts w:ascii="Arial" w:hAnsi="Arial" w:cs="Arial"/>
            <w:sz w:val="24"/>
            <w:szCs w:val="24"/>
          </w:rPr>
          <w:delText xml:space="preserve">lab </w:delText>
        </w:r>
      </w:del>
      <w:del w:id="120" w:author="Richard Kemp" w:date="2022-03-22T01:34:00Z">
        <w:r w:rsidR="009A2490" w:rsidRPr="00C76F37" w:rsidDel="00EE4F4F">
          <w:rPr>
            <w:rFonts w:ascii="Arial" w:hAnsi="Arial" w:cs="Arial"/>
            <w:sz w:val="24"/>
            <w:szCs w:val="24"/>
          </w:rPr>
          <w:delText xml:space="preserve">volunteers to </w:delText>
        </w:r>
      </w:del>
      <w:r>
        <w:rPr>
          <w:rFonts w:ascii="Arial" w:hAnsi="Arial" w:cs="Arial"/>
          <w:sz w:val="24"/>
          <w:szCs w:val="24"/>
        </w:rPr>
        <w:t xml:space="preserve">manually count the number of people in </w:t>
      </w:r>
      <w:del w:id="121" w:author="Victor Perrone De Lima Varela" w:date="2022-03-22T11:32:00Z">
        <w:r w:rsidDel="0045174C">
          <w:rPr>
            <w:rFonts w:ascii="Arial" w:hAnsi="Arial" w:cs="Arial"/>
            <w:sz w:val="24"/>
            <w:szCs w:val="24"/>
          </w:rPr>
          <w:delText>each</w:delText>
        </w:r>
      </w:del>
      <w:ins w:id="122" w:author="Richard Kemp" w:date="2022-03-22T01:34:00Z">
        <w:del w:id="123" w:author="Victor Perrone De Lima Varela" w:date="2022-03-22T11:32:00Z">
          <w:r w:rsidR="00EE4F4F" w:rsidDel="0045174C">
            <w:rPr>
              <w:rFonts w:ascii="Arial" w:hAnsi="Arial" w:cs="Arial"/>
              <w:sz w:val="24"/>
              <w:szCs w:val="24"/>
            </w:rPr>
            <w:delText xml:space="preserve"> </w:delText>
          </w:r>
        </w:del>
      </w:ins>
      <w:ins w:id="124" w:author="Victor Perrone De Lima Varela" w:date="2022-03-22T11:32:00Z">
        <w:r w:rsidR="0045174C">
          <w:rPr>
            <w:rFonts w:ascii="Arial" w:hAnsi="Arial" w:cs="Arial"/>
            <w:sz w:val="24"/>
            <w:szCs w:val="24"/>
          </w:rPr>
          <w:t xml:space="preserve">every </w:t>
        </w:r>
      </w:ins>
      <w:ins w:id="125" w:author="Richard Kemp" w:date="2022-03-22T01:34:00Z">
        <w:del w:id="126" w:author="Victor Perrone De Lima Varela" w:date="2022-03-22T11:32:00Z">
          <w:r w:rsidR="00EE4F4F" w:rsidDel="0045174C">
            <w:rPr>
              <w:rFonts w:ascii="Arial" w:hAnsi="Arial" w:cs="Arial"/>
              <w:sz w:val="24"/>
              <w:szCs w:val="24"/>
            </w:rPr>
            <w:delText xml:space="preserve">of the </w:delText>
          </w:r>
        </w:del>
        <w:r w:rsidR="00EE4F4F">
          <w:rPr>
            <w:rFonts w:ascii="Arial" w:hAnsi="Arial" w:cs="Arial"/>
            <w:sz w:val="24"/>
            <w:szCs w:val="24"/>
          </w:rPr>
          <w:t>560 frames</w:t>
        </w:r>
      </w:ins>
      <w:del w:id="127" w:author="Richard Kemp" w:date="2022-03-22T01:34:00Z">
        <w:r w:rsidDel="00EE4F4F">
          <w:rPr>
            <w:rFonts w:ascii="Arial" w:hAnsi="Arial" w:cs="Arial"/>
            <w:sz w:val="24"/>
            <w:szCs w:val="24"/>
          </w:rPr>
          <w:delText xml:space="preserve"> frame</w:delText>
        </w:r>
      </w:del>
      <w:r w:rsidR="009A2490" w:rsidRPr="00C76F3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Figure S7 shows the</w:t>
      </w:r>
      <w:r w:rsidR="009A2490" w:rsidRPr="00C76F37">
        <w:rPr>
          <w:rFonts w:ascii="Arial" w:hAnsi="Arial" w:cs="Arial"/>
          <w:sz w:val="24"/>
          <w:szCs w:val="24"/>
        </w:rPr>
        <w:t xml:space="preserve"> </w:t>
      </w:r>
      <w:del w:id="128" w:author="Richard Kemp" w:date="2022-03-22T01:34:00Z">
        <w:r w:rsidR="00B81701" w:rsidDel="00EE4F4F">
          <w:rPr>
            <w:rFonts w:ascii="Arial" w:hAnsi="Arial" w:cs="Arial"/>
            <w:sz w:val="24"/>
            <w:szCs w:val="24"/>
          </w:rPr>
          <w:delText xml:space="preserve">strong </w:delText>
        </w:r>
      </w:del>
      <w:ins w:id="129" w:author="Richard Kemp" w:date="2022-03-22T01:34:00Z">
        <w:r w:rsidR="00EE4F4F">
          <w:rPr>
            <w:rFonts w:ascii="Arial" w:hAnsi="Arial" w:cs="Arial"/>
            <w:sz w:val="24"/>
            <w:szCs w:val="24"/>
          </w:rPr>
          <w:t>significant positive</w:t>
        </w:r>
        <w:del w:id="130" w:author="Victor Perrone De Lima Varela" w:date="2022-03-22T11:32:00Z">
          <w:r w:rsidR="00EE4F4F" w:rsidDel="0045174C">
            <w:rPr>
              <w:rFonts w:ascii="Arial" w:hAnsi="Arial" w:cs="Arial"/>
              <w:sz w:val="24"/>
              <w:szCs w:val="24"/>
            </w:rPr>
            <w:delText xml:space="preserve"> </w:delText>
          </w:r>
        </w:del>
        <w:r w:rsidR="00EE4F4F">
          <w:rPr>
            <w:rFonts w:ascii="Arial" w:hAnsi="Arial" w:cs="Arial"/>
            <w:sz w:val="24"/>
            <w:szCs w:val="24"/>
          </w:rPr>
          <w:t xml:space="preserve"> </w:t>
        </w:r>
      </w:ins>
      <w:r w:rsidR="009A2490" w:rsidRPr="00C76F37">
        <w:rPr>
          <w:rFonts w:ascii="Arial" w:hAnsi="Arial" w:cs="Arial"/>
          <w:sz w:val="24"/>
          <w:szCs w:val="24"/>
        </w:rPr>
        <w:t>correlat</w:t>
      </w:r>
      <w:r>
        <w:rPr>
          <w:rFonts w:ascii="Arial" w:hAnsi="Arial" w:cs="Arial"/>
          <w:sz w:val="24"/>
          <w:szCs w:val="24"/>
        </w:rPr>
        <w:t>ion between</w:t>
      </w:r>
      <w:r w:rsidR="009A2490" w:rsidRPr="00C76F37">
        <w:rPr>
          <w:rFonts w:ascii="Arial" w:hAnsi="Arial" w:cs="Arial"/>
          <w:sz w:val="24"/>
          <w:szCs w:val="24"/>
        </w:rPr>
        <w:t xml:space="preserve"> the average manual coding values with the automatic values provided by </w:t>
      </w:r>
      <w:proofErr w:type="spellStart"/>
      <w:r w:rsidR="009A2490" w:rsidRPr="00C76F37">
        <w:rPr>
          <w:rFonts w:ascii="Arial" w:hAnsi="Arial" w:cs="Arial"/>
          <w:sz w:val="24"/>
          <w:szCs w:val="24"/>
        </w:rPr>
        <w:t>OpenPose</w:t>
      </w:r>
      <w:proofErr w:type="spellEnd"/>
      <w:r w:rsidR="009A2490" w:rsidRPr="00C76F37">
        <w:rPr>
          <w:rFonts w:ascii="Arial" w:hAnsi="Arial" w:cs="Arial"/>
          <w:sz w:val="24"/>
          <w:szCs w:val="24"/>
        </w:rPr>
        <w:t xml:space="preserve"> (</w:t>
      </w:r>
      <w:proofErr w:type="gramStart"/>
      <w:r w:rsidR="009A2490" w:rsidRPr="00C76F37">
        <w:rPr>
          <w:rFonts w:ascii="Arial" w:hAnsi="Arial" w:cs="Arial"/>
          <w:sz w:val="24"/>
          <w:szCs w:val="24"/>
        </w:rPr>
        <w:t>r(</w:t>
      </w:r>
      <w:proofErr w:type="gramEnd"/>
      <w:r w:rsidR="009A2490" w:rsidRPr="00C76F37">
        <w:rPr>
          <w:rFonts w:ascii="Arial" w:hAnsi="Arial" w:cs="Arial"/>
          <w:sz w:val="24"/>
          <w:szCs w:val="24"/>
        </w:rPr>
        <w:t>559)= 0.89, p&lt;0.001)</w:t>
      </w:r>
      <w:r w:rsidR="00B81701">
        <w:rPr>
          <w:rFonts w:ascii="Arial" w:hAnsi="Arial" w:cs="Arial"/>
          <w:sz w:val="24"/>
          <w:szCs w:val="24"/>
        </w:rPr>
        <w:t>.</w:t>
      </w:r>
    </w:p>
    <w:p w14:paraId="6F210497" w14:textId="77777777" w:rsidR="00323BC0" w:rsidRPr="00B43942" w:rsidRDefault="00323BC0" w:rsidP="00323BC0">
      <w:pPr>
        <w:jc w:val="center"/>
        <w:rPr>
          <w:rFonts w:cstheme="minorHAnsi"/>
        </w:rPr>
      </w:pPr>
      <w:r w:rsidRPr="00B43942">
        <w:rPr>
          <w:rFonts w:cstheme="minorHAnsi"/>
          <w:noProof/>
          <w:lang w:eastAsia="en-AU"/>
        </w:rPr>
        <w:lastRenderedPageBreak/>
        <w:drawing>
          <wp:inline distT="0" distB="0" distL="0" distR="0" wp14:anchorId="5C794132" wp14:editId="32C70D35">
            <wp:extent cx="5604744" cy="3170268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t="15769" r="9348" b="17105"/>
                    <a:stretch/>
                  </pic:blipFill>
                  <pic:spPr bwMode="auto">
                    <a:xfrm>
                      <a:off x="0" y="0"/>
                      <a:ext cx="5650603" cy="31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F12D" w14:textId="768B961B" w:rsidR="00323BC0" w:rsidRDefault="00323BC0" w:rsidP="00B81701">
      <w:pPr>
        <w:jc w:val="center"/>
        <w:rPr>
          <w:rFonts w:ascii="Arial" w:hAnsi="Arial" w:cs="Arial"/>
          <w:noProof/>
        </w:rPr>
      </w:pPr>
      <w:r w:rsidRPr="00323BC0">
        <w:rPr>
          <w:rFonts w:ascii="Arial" w:hAnsi="Arial" w:cs="Arial"/>
          <w:b/>
        </w:rPr>
        <w:t xml:space="preserve">Figure S6. Example of a </w:t>
      </w:r>
      <w:ins w:id="131" w:author="Richard Kemp" w:date="2022-03-22T01:35:00Z">
        <w:r w:rsidR="00EE4F4F">
          <w:rPr>
            <w:rFonts w:ascii="Arial" w:hAnsi="Arial" w:cs="Arial"/>
            <w:b/>
          </w:rPr>
          <w:t xml:space="preserve">randomly selected video frame used to validate the </w:t>
        </w:r>
      </w:ins>
      <w:proofErr w:type="spellStart"/>
      <w:ins w:id="132" w:author="Victor Perrone De Lima Varela" w:date="2022-03-22T11:27:00Z">
        <w:r w:rsidR="00414516">
          <w:rPr>
            <w:rFonts w:ascii="Arial" w:hAnsi="Arial" w:cs="Arial"/>
            <w:b/>
          </w:rPr>
          <w:t>O</w:t>
        </w:r>
      </w:ins>
      <w:ins w:id="133" w:author="Richard Kemp" w:date="2022-03-22T01:35:00Z">
        <w:del w:id="134" w:author="Victor Perrone De Lima Varela" w:date="2022-03-22T11:27:00Z">
          <w:r w:rsidR="00EE4F4F" w:rsidDel="00414516">
            <w:rPr>
              <w:rFonts w:ascii="Arial" w:hAnsi="Arial" w:cs="Arial"/>
              <w:b/>
            </w:rPr>
            <w:delText>o</w:delText>
          </w:r>
        </w:del>
        <w:r w:rsidR="00EE4F4F">
          <w:rPr>
            <w:rFonts w:ascii="Arial" w:hAnsi="Arial" w:cs="Arial"/>
            <w:b/>
          </w:rPr>
          <w:t>penPose</w:t>
        </w:r>
        <w:proofErr w:type="spellEnd"/>
        <w:r w:rsidR="00EE4F4F">
          <w:rPr>
            <w:rFonts w:ascii="Arial" w:hAnsi="Arial" w:cs="Arial"/>
            <w:b/>
          </w:rPr>
          <w:t xml:space="preserve"> system</w:t>
        </w:r>
      </w:ins>
      <w:del w:id="135" w:author="Richard Kemp" w:date="2022-03-22T01:36:00Z">
        <w:r w:rsidRPr="00323BC0" w:rsidDel="00EE4F4F">
          <w:rPr>
            <w:rFonts w:ascii="Arial" w:hAnsi="Arial" w:cs="Arial"/>
            <w:b/>
          </w:rPr>
          <w:delText>frame extracted from a participant during the Navigation task</w:delText>
        </w:r>
      </w:del>
      <w:r w:rsidRPr="009A2490">
        <w:rPr>
          <w:rFonts w:ascii="Arial" w:hAnsi="Arial" w:cs="Arial"/>
        </w:rPr>
        <w:t xml:space="preserve">. </w:t>
      </w:r>
    </w:p>
    <w:p w14:paraId="56CAB5CF" w14:textId="6159DDCB" w:rsidR="00323BC0" w:rsidRDefault="00323BC0" w:rsidP="00323BC0">
      <w:pPr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en-AU"/>
        </w:rPr>
        <w:drawing>
          <wp:inline distT="0" distB="0" distL="0" distR="0" wp14:anchorId="0F752F6C" wp14:editId="5053B00A">
            <wp:extent cx="3445954" cy="3466052"/>
            <wp:effectExtent l="0" t="0" r="2540" b="1270"/>
            <wp:docPr id="12" name="Picture 12" descr="C:\Users\vvarela\AppData\Local\Microsoft\Windows\INetCache\Content.MSO\706C23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arela\AppData\Local\Microsoft\Windows\INetCache\Content.MSO\706C23A1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098" cy="347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7BE7" w14:textId="28B8C3C4" w:rsidR="00B81701" w:rsidRDefault="00323BC0" w:rsidP="00D75904">
      <w:pPr>
        <w:jc w:val="center"/>
        <w:rPr>
          <w:rFonts w:ascii="Arial" w:hAnsi="Arial" w:cs="Arial"/>
          <w:b/>
          <w:sz w:val="20"/>
          <w:lang w:val="en-US"/>
        </w:rPr>
      </w:pPr>
      <w:r w:rsidRPr="00323BC0">
        <w:rPr>
          <w:rFonts w:ascii="Arial" w:hAnsi="Arial" w:cs="Arial"/>
          <w:b/>
          <w:sz w:val="20"/>
          <w:lang w:val="en-US"/>
        </w:rPr>
        <w:t xml:space="preserve">Figure S7. Correlation between human vs algorithm </w:t>
      </w:r>
      <w:ins w:id="136" w:author="Richard Kemp" w:date="2022-03-22T01:36:00Z">
        <w:r w:rsidR="00EE4F4F">
          <w:rPr>
            <w:rFonts w:ascii="Arial" w:hAnsi="Arial" w:cs="Arial"/>
            <w:b/>
            <w:sz w:val="20"/>
            <w:lang w:val="en-US"/>
          </w:rPr>
          <w:t xml:space="preserve">in the number of </w:t>
        </w:r>
      </w:ins>
      <w:del w:id="137" w:author="Richard Kemp" w:date="2022-03-22T01:36:00Z">
        <w:r w:rsidRPr="00323BC0" w:rsidDel="00EE4F4F">
          <w:rPr>
            <w:rFonts w:ascii="Arial" w:hAnsi="Arial" w:cs="Arial"/>
            <w:b/>
            <w:sz w:val="20"/>
            <w:lang w:val="en-US"/>
          </w:rPr>
          <w:delText xml:space="preserve">detecting </w:delText>
        </w:r>
      </w:del>
      <w:r w:rsidRPr="00323BC0">
        <w:rPr>
          <w:rFonts w:ascii="Arial" w:hAnsi="Arial" w:cs="Arial"/>
          <w:b/>
          <w:sz w:val="20"/>
          <w:lang w:val="en-US"/>
        </w:rPr>
        <w:t>people in</w:t>
      </w:r>
      <w:ins w:id="138" w:author="Richard Kemp" w:date="2022-03-22T01:36:00Z">
        <w:r w:rsidR="00EE4F4F">
          <w:rPr>
            <w:rFonts w:ascii="Arial" w:hAnsi="Arial" w:cs="Arial"/>
            <w:b/>
            <w:sz w:val="20"/>
            <w:lang w:val="en-US"/>
          </w:rPr>
          <w:t xml:space="preserve"> the </w:t>
        </w:r>
      </w:ins>
      <w:del w:id="139" w:author="Victor Perrone De Lima Varela" w:date="2022-03-22T11:27:00Z">
        <w:r w:rsidRPr="00323BC0" w:rsidDel="00414516">
          <w:rPr>
            <w:rFonts w:ascii="Arial" w:hAnsi="Arial" w:cs="Arial"/>
            <w:b/>
            <w:sz w:val="20"/>
            <w:lang w:val="en-US"/>
          </w:rPr>
          <w:delText xml:space="preserve"> </w:delText>
        </w:r>
      </w:del>
      <w:r w:rsidRPr="00323BC0">
        <w:rPr>
          <w:rFonts w:ascii="Arial" w:hAnsi="Arial" w:cs="Arial"/>
          <w:b/>
          <w:sz w:val="20"/>
          <w:lang w:val="en-US"/>
        </w:rPr>
        <w:t>scene</w:t>
      </w:r>
      <w:del w:id="140" w:author="Richard Kemp" w:date="2022-03-22T01:36:00Z">
        <w:r w:rsidRPr="00323BC0" w:rsidDel="00EE4F4F">
          <w:rPr>
            <w:rFonts w:ascii="Arial" w:hAnsi="Arial" w:cs="Arial"/>
            <w:b/>
            <w:sz w:val="20"/>
            <w:lang w:val="en-US"/>
          </w:rPr>
          <w:delText>s</w:delText>
        </w:r>
      </w:del>
    </w:p>
    <w:p w14:paraId="0D8985AD" w14:textId="671DA8AC" w:rsidR="009A3785" w:rsidRDefault="009A3785" w:rsidP="00D75904">
      <w:pPr>
        <w:jc w:val="center"/>
        <w:rPr>
          <w:rFonts w:ascii="Arial" w:hAnsi="Arial" w:cs="Arial"/>
          <w:sz w:val="20"/>
          <w:lang w:val="en-US"/>
        </w:rPr>
      </w:pPr>
    </w:p>
    <w:p w14:paraId="32FCA002" w14:textId="34A496D9" w:rsidR="00AC28FC" w:rsidRDefault="00AC28FC">
      <w:pPr>
        <w:pStyle w:val="Heading1"/>
        <w:pPrChange w:id="141" w:author="Victor Varela" w:date="2022-03-22T11:26:00Z">
          <w:pPr/>
        </w:pPrChange>
      </w:pPr>
      <w:r w:rsidRPr="006F413F">
        <w:lastRenderedPageBreak/>
        <w:t>References</w:t>
      </w:r>
    </w:p>
    <w:p w14:paraId="3650C12D" w14:textId="77121539" w:rsidR="009A3785" w:rsidRPr="00414516" w:rsidRDefault="00AC28FC" w:rsidP="009A3785">
      <w:pPr>
        <w:pStyle w:val="Heading1"/>
        <w:rPr>
          <w:rFonts w:asciiTheme="minorHAnsi" w:hAnsiTheme="minorHAnsi" w:cstheme="minorHAnsi"/>
          <w:color w:val="auto"/>
          <w:sz w:val="24"/>
          <w:szCs w:val="24"/>
          <w:rPrChange w:id="142" w:author="Victor Perrone De Lima Varela" w:date="2022-03-22T11:27:00Z">
            <w:rPr>
              <w:rFonts w:asciiTheme="minorHAnsi" w:hAnsiTheme="minorHAnsi" w:cstheme="minorHAnsi"/>
              <w:sz w:val="24"/>
              <w:szCs w:val="24"/>
            </w:rPr>
          </w:rPrChange>
        </w:rPr>
      </w:pPr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3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 xml:space="preserve">Cao, Z., Hidalgo, G., Simon, T., Wei, S. E., &amp; Sheikh, Y. (2019). </w:t>
      </w:r>
      <w:proofErr w:type="spellStart"/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4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>OpenPose</w:t>
      </w:r>
      <w:proofErr w:type="spellEnd"/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5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 xml:space="preserve">: </w:t>
      </w:r>
      <w:proofErr w:type="spellStart"/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6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>realtime</w:t>
      </w:r>
      <w:proofErr w:type="spellEnd"/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7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 xml:space="preserve"> multi-person 2D pose estimation using Part Affinity Fields. </w:t>
      </w:r>
      <w:r w:rsidRPr="00414516">
        <w:rPr>
          <w:rFonts w:ascii="Arial" w:hAnsi="Arial" w:cs="Arial"/>
          <w:i/>
          <w:iCs/>
          <w:color w:val="auto"/>
          <w:sz w:val="24"/>
          <w:szCs w:val="24"/>
          <w:shd w:val="clear" w:color="auto" w:fill="FFFFFF"/>
          <w:rPrChange w:id="148" w:author="Victor Perrone De Lima Varela" w:date="2022-03-22T11:27:00Z">
            <w:rPr>
              <w:rFonts w:ascii="Arial" w:hAnsi="Arial" w:cs="Arial"/>
              <w:i/>
              <w:iCs/>
              <w:sz w:val="24"/>
              <w:szCs w:val="24"/>
              <w:shd w:val="clear" w:color="auto" w:fill="FFFFFF"/>
            </w:rPr>
          </w:rPrChange>
        </w:rPr>
        <w:t>IEEE transactions on pattern analysis and machine intelligence</w:t>
      </w:r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49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>, </w:t>
      </w:r>
      <w:r w:rsidRPr="00414516">
        <w:rPr>
          <w:rFonts w:ascii="Arial" w:hAnsi="Arial" w:cs="Arial"/>
          <w:i/>
          <w:iCs/>
          <w:color w:val="auto"/>
          <w:sz w:val="24"/>
          <w:szCs w:val="24"/>
          <w:shd w:val="clear" w:color="auto" w:fill="FFFFFF"/>
          <w:rPrChange w:id="150" w:author="Victor Perrone De Lima Varela" w:date="2022-03-22T11:27:00Z">
            <w:rPr>
              <w:rFonts w:ascii="Arial" w:hAnsi="Arial" w:cs="Arial"/>
              <w:i/>
              <w:iCs/>
              <w:sz w:val="24"/>
              <w:szCs w:val="24"/>
              <w:shd w:val="clear" w:color="auto" w:fill="FFFFFF"/>
            </w:rPr>
          </w:rPrChange>
        </w:rPr>
        <w:t>43</w:t>
      </w:r>
      <w:r w:rsidRPr="00414516">
        <w:rPr>
          <w:rFonts w:ascii="Arial" w:hAnsi="Arial" w:cs="Arial"/>
          <w:color w:val="auto"/>
          <w:sz w:val="24"/>
          <w:szCs w:val="24"/>
          <w:shd w:val="clear" w:color="auto" w:fill="FFFFFF"/>
          <w:rPrChange w:id="151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>(1), 172-186.</w:t>
      </w:r>
      <w:r w:rsidR="00D75904" w:rsidRPr="00414516" w:rsidDel="00D75904">
        <w:rPr>
          <w:rFonts w:ascii="Arial" w:hAnsi="Arial" w:cs="Arial"/>
          <w:color w:val="auto"/>
          <w:sz w:val="24"/>
          <w:szCs w:val="24"/>
          <w:shd w:val="clear" w:color="auto" w:fill="FFFFFF"/>
          <w:rPrChange w:id="152" w:author="Victor Perrone De Lima Varela" w:date="2022-03-22T11:27:00Z">
            <w:rPr>
              <w:rFonts w:ascii="Arial" w:hAnsi="Arial" w:cs="Arial"/>
              <w:sz w:val="24"/>
              <w:szCs w:val="24"/>
              <w:shd w:val="clear" w:color="auto" w:fill="FFFFFF"/>
            </w:rPr>
          </w:rPrChange>
        </w:rPr>
        <w:t xml:space="preserve"> </w:t>
      </w:r>
    </w:p>
    <w:p w14:paraId="1584E06A" w14:textId="77777777" w:rsidR="009A3785" w:rsidRPr="009D3AB3" w:rsidRDefault="009A3785" w:rsidP="00D75904">
      <w:pPr>
        <w:pStyle w:val="BodyText"/>
        <w:rPr>
          <w:rFonts w:ascii="Arial" w:hAnsi="Arial" w:cs="Arial"/>
          <w:sz w:val="20"/>
          <w:lang w:val="en-US"/>
        </w:rPr>
      </w:pPr>
    </w:p>
    <w:sectPr w:rsidR="009A3785" w:rsidRPr="009D3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Victor Varela">
    <w15:presenceInfo w15:providerId="AD" w15:userId="S-1-5-21-1957994488-1060284298-1417001333-31938"/>
  </w15:person>
  <w15:person w15:author="Victor Perrone De Lima Varela">
    <w15:presenceInfo w15:providerId="None" w15:userId="Victor Perrone De Lima Varela"/>
  </w15:person>
  <w15:person w15:author="Richard Kemp">
    <w15:presenceInfo w15:providerId="Windows Live" w15:userId="4a3868d79fe8954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hideGrammaticalError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Q0MLQ0NDM3MDKyMDJW0lEKTi0uzszPAykwrQUA5vjCRywAAAA="/>
  </w:docVars>
  <w:rsids>
    <w:rsidRoot w:val="004931F4"/>
    <w:rsid w:val="00005CD1"/>
    <w:rsid w:val="00063CED"/>
    <w:rsid w:val="00080FC4"/>
    <w:rsid w:val="000B764A"/>
    <w:rsid w:val="000C1E89"/>
    <w:rsid w:val="000E72BC"/>
    <w:rsid w:val="00184EED"/>
    <w:rsid w:val="00196028"/>
    <w:rsid w:val="001A6EA4"/>
    <w:rsid w:val="001B4B34"/>
    <w:rsid w:val="001B7187"/>
    <w:rsid w:val="001B7F8C"/>
    <w:rsid w:val="001C4137"/>
    <w:rsid w:val="00292B89"/>
    <w:rsid w:val="002B0B2C"/>
    <w:rsid w:val="00323BC0"/>
    <w:rsid w:val="0033677B"/>
    <w:rsid w:val="003C48F5"/>
    <w:rsid w:val="003C563C"/>
    <w:rsid w:val="0040342A"/>
    <w:rsid w:val="00414516"/>
    <w:rsid w:val="004163CC"/>
    <w:rsid w:val="0045174C"/>
    <w:rsid w:val="004517FF"/>
    <w:rsid w:val="004931F4"/>
    <w:rsid w:val="004A232D"/>
    <w:rsid w:val="0055405E"/>
    <w:rsid w:val="00560455"/>
    <w:rsid w:val="00561029"/>
    <w:rsid w:val="005A5351"/>
    <w:rsid w:val="005B0E66"/>
    <w:rsid w:val="005F4810"/>
    <w:rsid w:val="006235C3"/>
    <w:rsid w:val="00654C8E"/>
    <w:rsid w:val="0066432A"/>
    <w:rsid w:val="006F413F"/>
    <w:rsid w:val="006F65CA"/>
    <w:rsid w:val="00774959"/>
    <w:rsid w:val="007921C8"/>
    <w:rsid w:val="007D384E"/>
    <w:rsid w:val="008E7615"/>
    <w:rsid w:val="00916913"/>
    <w:rsid w:val="00942967"/>
    <w:rsid w:val="009A2490"/>
    <w:rsid w:val="009A3785"/>
    <w:rsid w:val="009A4DE3"/>
    <w:rsid w:val="009B1550"/>
    <w:rsid w:val="009D23BB"/>
    <w:rsid w:val="009D3AB3"/>
    <w:rsid w:val="009F04FE"/>
    <w:rsid w:val="00A269DB"/>
    <w:rsid w:val="00A71EF0"/>
    <w:rsid w:val="00AC28FC"/>
    <w:rsid w:val="00AD7ED9"/>
    <w:rsid w:val="00B34380"/>
    <w:rsid w:val="00B468C1"/>
    <w:rsid w:val="00B81701"/>
    <w:rsid w:val="00BA2D03"/>
    <w:rsid w:val="00C23E9B"/>
    <w:rsid w:val="00C40792"/>
    <w:rsid w:val="00C50C27"/>
    <w:rsid w:val="00C74AEB"/>
    <w:rsid w:val="00C96633"/>
    <w:rsid w:val="00CC3254"/>
    <w:rsid w:val="00CD4BDE"/>
    <w:rsid w:val="00D23367"/>
    <w:rsid w:val="00D7439C"/>
    <w:rsid w:val="00D75904"/>
    <w:rsid w:val="00DA2F0E"/>
    <w:rsid w:val="00DB20B6"/>
    <w:rsid w:val="00E05C25"/>
    <w:rsid w:val="00E12737"/>
    <w:rsid w:val="00E1492E"/>
    <w:rsid w:val="00E52001"/>
    <w:rsid w:val="00E55C06"/>
    <w:rsid w:val="00E82648"/>
    <w:rsid w:val="00E8497E"/>
    <w:rsid w:val="00EA32AC"/>
    <w:rsid w:val="00EE4F4F"/>
    <w:rsid w:val="00F23FDA"/>
    <w:rsid w:val="00F31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A8E751"/>
  <w15:docId w15:val="{9AFC4885-5D12-43EC-AF69-3F888875E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7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3AB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D3AB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A37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9A378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378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3785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7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785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184EE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paragraph" w:styleId="BodyText">
    <w:name w:val="Body Text"/>
    <w:basedOn w:val="Normal"/>
    <w:link w:val="BodyTextChar"/>
    <w:uiPriority w:val="99"/>
    <w:unhideWhenUsed/>
    <w:rsid w:val="00AC28F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C2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52174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80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8108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806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128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258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818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41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4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797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hyperlink" Target="mailto:david.white@unsw.edu.a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DF5ACD3BC41A846B342F99C02E10584" ma:contentTypeVersion="14" ma:contentTypeDescription="Create a new document." ma:contentTypeScope="" ma:versionID="77c581e5602222b893af779c869c9c12">
  <xsd:schema xmlns:xsd="http://www.w3.org/2001/XMLSchema" xmlns:xs="http://www.w3.org/2001/XMLSchema" xmlns:p="http://schemas.microsoft.com/office/2006/metadata/properties" xmlns:ns3="62a0180f-4520-4fb9-8a82-eedf53bb6943" xmlns:ns4="76934492-5542-47dc-b15a-70dfeaf45d8b" targetNamespace="http://schemas.microsoft.com/office/2006/metadata/properties" ma:root="true" ma:fieldsID="2c32d4ef38a9f38676be2df4cb9a8632" ns3:_="" ns4:_="">
    <xsd:import namespace="62a0180f-4520-4fb9-8a82-eedf53bb6943"/>
    <xsd:import namespace="76934492-5542-47dc-b15a-70dfeaf45d8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4:SharedWithDetails" minOccurs="0"/>
                <xsd:element ref="ns4:SharingHintHash" minOccurs="0"/>
                <xsd:element ref="ns4:SharedWithUser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a0180f-4520-4fb9-8a82-eedf53bb69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934492-5542-47dc-b15a-70dfeaf45d8b" elementFormDefault="qualified">
    <xsd:import namespace="http://schemas.microsoft.com/office/2006/documentManagement/types"/>
    <xsd:import namespace="http://schemas.microsoft.com/office/infopath/2007/PartnerControls"/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759F7CC-F177-4199-9368-F3581D1E63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a0180f-4520-4fb9-8a82-eedf53bb6943"/>
    <ds:schemaRef ds:uri="76934492-5542-47dc-b15a-70dfeaf45d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BEA1AE-867C-4FFA-9827-0F6E9FD3E12D}">
  <ds:schemaRefs>
    <ds:schemaRef ds:uri="76934492-5542-47dc-b15a-70dfeaf45d8b"/>
    <ds:schemaRef ds:uri="62a0180f-4520-4fb9-8a82-eedf53bb6943"/>
    <ds:schemaRef ds:uri="http://purl.org/dc/dcmitype/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877EC32C-F826-4679-82D0-D3DD46182FB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1052</Words>
  <Characters>5999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NSW</Company>
  <LinksUpToDate>false</LinksUpToDate>
  <CharactersWithSpaces>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Varela</dc:creator>
  <cp:keywords/>
  <dc:description/>
  <cp:lastModifiedBy>Victor Varela</cp:lastModifiedBy>
  <cp:revision>2</cp:revision>
  <dcterms:created xsi:type="dcterms:W3CDTF">2022-03-22T01:34:00Z</dcterms:created>
  <dcterms:modified xsi:type="dcterms:W3CDTF">2022-03-22T01:34:00Z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0x0101004DF5ACD3BC41A846B342F99C02E10584</vt:lpwstr>
  </property>
</Properties>
</file>